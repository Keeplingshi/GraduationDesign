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338F43C3" wp14:editId="1A276603">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436076" w:rsidRPr="000425C5" w:rsidRDefault="00436076" w:rsidP="00436076">
      <w:pPr>
        <w:numPr>
          <w:ilvl w:val="0"/>
          <w:numId w:val="32"/>
        </w:numPr>
        <w:spacing w:beforeLines="100" w:before="360" w:afterLines="100" w:after="360"/>
        <w:rPr>
          <w:ins w:id="3" w:author="china" w:date="2016-05-30T16:45:00Z"/>
          <w:rFonts w:ascii="宋体" w:hAnsi="宋体" w:hint="eastAsia"/>
          <w:bCs/>
          <w:sz w:val="24"/>
        </w:rPr>
      </w:pPr>
      <w:ins w:id="4" w:author="china" w:date="2016-05-30T16:45:00Z">
        <w:r w:rsidRPr="000425C5">
          <w:rPr>
            <w:rFonts w:ascii="宋体" w:hAnsi="宋体" w:hint="eastAsia"/>
            <w:bCs/>
            <w:sz w:val="24"/>
          </w:rPr>
          <w:t>收集、整理相关资料；</w:t>
        </w:r>
      </w:ins>
    </w:p>
    <w:p w:rsidR="00436076" w:rsidRPr="000425C5" w:rsidRDefault="00436076" w:rsidP="00436076">
      <w:pPr>
        <w:numPr>
          <w:ilvl w:val="0"/>
          <w:numId w:val="32"/>
        </w:numPr>
        <w:spacing w:beforeLines="100" w:before="360" w:afterLines="100" w:after="360"/>
        <w:rPr>
          <w:ins w:id="5" w:author="china" w:date="2016-05-30T16:45:00Z"/>
          <w:rFonts w:ascii="宋体" w:hAnsi="宋体" w:hint="eastAsia"/>
          <w:bCs/>
          <w:sz w:val="24"/>
        </w:rPr>
      </w:pPr>
      <w:ins w:id="6" w:author="china" w:date="2016-05-30T16:45:00Z">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ins>
    </w:p>
    <w:p w:rsidR="00436076" w:rsidRDefault="00436076" w:rsidP="00436076">
      <w:pPr>
        <w:numPr>
          <w:ilvl w:val="0"/>
          <w:numId w:val="32"/>
        </w:numPr>
        <w:spacing w:beforeLines="100" w:before="360" w:afterLines="100" w:after="360"/>
        <w:rPr>
          <w:ins w:id="7" w:author="china" w:date="2016-05-30T16:45:00Z"/>
          <w:rFonts w:ascii="宋体" w:hAnsi="宋体"/>
          <w:bCs/>
          <w:sz w:val="24"/>
        </w:rPr>
      </w:pPr>
      <w:ins w:id="8" w:author="china" w:date="2016-05-30T16:45:00Z">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ins>
    </w:p>
    <w:p w:rsidR="00436076" w:rsidRPr="000425C5" w:rsidRDefault="00436076" w:rsidP="00436076">
      <w:pPr>
        <w:numPr>
          <w:ilvl w:val="0"/>
          <w:numId w:val="32"/>
        </w:numPr>
        <w:spacing w:beforeLines="100" w:before="360" w:afterLines="100" w:after="360"/>
        <w:rPr>
          <w:ins w:id="9" w:author="china" w:date="2016-05-30T16:45:00Z"/>
          <w:rFonts w:ascii="宋体" w:hAnsi="宋体" w:hint="eastAsia"/>
          <w:bCs/>
          <w:sz w:val="24"/>
        </w:rPr>
      </w:pPr>
      <w:ins w:id="10" w:author="china" w:date="2016-05-30T16:45:00Z">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ins>
    </w:p>
    <w:p w:rsidR="00436076" w:rsidRPr="00816A1C" w:rsidRDefault="00436076" w:rsidP="00436076">
      <w:pPr>
        <w:numPr>
          <w:ilvl w:val="0"/>
          <w:numId w:val="32"/>
        </w:numPr>
        <w:spacing w:beforeLines="100" w:before="360" w:afterLines="100" w:after="360"/>
        <w:rPr>
          <w:ins w:id="11" w:author="china" w:date="2016-05-30T16:45:00Z"/>
          <w:rFonts w:ascii="宋体" w:hAnsi="宋体" w:hint="eastAsia"/>
          <w:bCs/>
          <w:sz w:val="24"/>
        </w:rPr>
      </w:pPr>
      <w:ins w:id="12" w:author="china" w:date="2016-05-30T16:45:00Z">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ins>
    </w:p>
    <w:p w:rsidR="002A7EF6" w:rsidDel="00436076" w:rsidRDefault="00436076" w:rsidP="00436076">
      <w:pPr>
        <w:ind w:firstLine="562"/>
        <w:rPr>
          <w:del w:id="13" w:author="china" w:date="2016-05-30T16:45:00Z"/>
          <w:rFonts w:ascii="Calibri" w:eastAsia="黑体" w:hAnsi="Calibri"/>
          <w:b/>
          <w:sz w:val="28"/>
        </w:rPr>
      </w:pPr>
      <w:ins w:id="14" w:author="china" w:date="2016-05-30T16:45:00Z">
        <w:r>
          <w:rPr>
            <w:rFonts w:ascii="宋体" w:hAnsi="宋体" w:hint="eastAsia"/>
            <w:bCs/>
            <w:sz w:val="24"/>
          </w:rPr>
          <w:t xml:space="preserve">6） </w:t>
        </w:r>
        <w:r w:rsidRPr="000425C5">
          <w:rPr>
            <w:rFonts w:ascii="宋体" w:hAnsi="宋体" w:hint="eastAsia"/>
            <w:bCs/>
            <w:sz w:val="24"/>
          </w:rPr>
          <w:t>整理和分析毕业设计的成果，撰写</w:t>
        </w:r>
        <w:r>
          <w:rPr>
            <w:rFonts w:ascii="宋体" w:hAnsi="宋体" w:hint="eastAsia"/>
            <w:bCs/>
            <w:sz w:val="24"/>
          </w:rPr>
          <w:t>系统</w:t>
        </w:r>
        <w:r>
          <w:rPr>
            <w:rFonts w:ascii="宋体" w:hAnsi="宋体"/>
            <w:bCs/>
            <w:sz w:val="24"/>
          </w:rPr>
          <w:t>软件文档和</w:t>
        </w:r>
        <w:r w:rsidRPr="000425C5">
          <w:rPr>
            <w:rFonts w:ascii="宋体" w:hAnsi="宋体" w:hint="eastAsia"/>
            <w:bCs/>
            <w:sz w:val="24"/>
          </w:rPr>
          <w:t>毕业设计论文。</w:t>
        </w:r>
      </w:ins>
      <w:del w:id="15" w:author="china" w:date="2016-05-30T16:45:00Z">
        <w:r w:rsidR="002A7EF6" w:rsidRPr="00E23024" w:rsidDel="00436076">
          <w:rPr>
            <w:rFonts w:hint="eastAsia"/>
          </w:rPr>
          <w:delText>以团队形式设计、开发、测试、完成《易学习——口碑子平台》的前后台系统，并实现需求说明中的相关各项功能。具体负责机构模块、机构认领模块、相册模块的设计、开发。完成相关模块的代码，并进行系统测试。</w:delText>
        </w:r>
      </w:del>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16" w:name="_Toc3908"/>
      <w:bookmarkStart w:id="17" w:name="_Toc31450"/>
      <w:bookmarkStart w:id="18" w:name="_Toc11412"/>
      <w:bookmarkStart w:id="19" w:name="_Toc2693"/>
      <w:r>
        <w:rPr>
          <w:rFonts w:hint="eastAsia"/>
        </w:rPr>
        <w:br w:type="page"/>
      </w:r>
      <w:bookmarkStart w:id="20" w:name="_Toc32277"/>
      <w:bookmarkStart w:id="21" w:name="_Toc32292"/>
      <w:bookmarkStart w:id="22" w:name="_Toc420517646"/>
      <w:bookmarkStart w:id="23" w:name="_Toc420518531"/>
      <w:bookmarkStart w:id="24" w:name="_Toc420521194"/>
      <w:bookmarkStart w:id="25" w:name="_Toc420783298"/>
      <w:bookmarkStart w:id="26" w:name="_Toc420783673"/>
      <w:bookmarkStart w:id="27" w:name="_Toc2773"/>
      <w:bookmarkStart w:id="28" w:name="_Toc421749055"/>
      <w:bookmarkStart w:id="29" w:name="_Toc421749122"/>
      <w:r>
        <w:rPr>
          <w:rFonts w:hint="eastAsia"/>
        </w:rPr>
        <w:lastRenderedPageBreak/>
        <w:t>摘</w:t>
      </w:r>
      <w:r>
        <w:rPr>
          <w:rFonts w:hint="eastAsia"/>
        </w:rPr>
        <w:t xml:space="preserve">  </w:t>
      </w:r>
      <w:r>
        <w:rPr>
          <w:rFonts w:hint="eastAsia"/>
        </w:rPr>
        <w:t>要</w:t>
      </w:r>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del w:id="30" w:author="china" w:date="2016-05-30T16:46:00Z">
        <w:r w:rsidR="009F1DAA" w:rsidRPr="009F1DAA" w:rsidDel="000A7E29">
          <w:rPr>
            <w:rFonts w:hint="eastAsia"/>
          </w:rPr>
          <w:delText>南京高泰科技有限公司</w:delText>
        </w:r>
        <w:r w:rsidR="009F1DAA" w:rsidDel="000A7E29">
          <w:rPr>
            <w:rFonts w:hint="eastAsia"/>
          </w:rPr>
          <w:delText>中</w:delText>
        </w:r>
      </w:del>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w:t>
      </w:r>
      <w:del w:id="31" w:author="china" w:date="2016-05-30T16:46:00Z">
        <w:r w:rsidR="0081711C" w:rsidDel="000A7E29">
          <w:delText>由</w:delText>
        </w:r>
        <w:r w:rsidR="0081711C" w:rsidDel="000A7E29">
          <w:rPr>
            <w:rFonts w:hint="eastAsia"/>
          </w:rPr>
          <w:delText>高泰科技</w:delText>
        </w:r>
        <w:r w:rsidR="0081711C" w:rsidDel="000A7E29">
          <w:delText>公司提供</w:delText>
        </w:r>
        <w:r w:rsidR="004D3CF9" w:rsidDel="000A7E29">
          <w:rPr>
            <w:rFonts w:hint="eastAsia"/>
          </w:rPr>
          <w:delText>，该</w:delText>
        </w:r>
        <w:r w:rsidR="0081711C" w:rsidDel="000A7E29">
          <w:rPr>
            <w:rFonts w:hint="eastAsia"/>
          </w:rPr>
          <w:delText>环境</w:delText>
        </w:r>
        <w:r w:rsidR="004D3CF9" w:rsidDel="000A7E29">
          <w:rPr>
            <w:rFonts w:hint="eastAsia"/>
          </w:rPr>
          <w:delText>框架主要是</w:delText>
        </w:r>
        <w:r w:rsidR="004D3CF9" w:rsidDel="000A7E29">
          <w:delText>对</w:delText>
        </w:r>
        <w:r w:rsidR="004D3CF9" w:rsidDel="000A7E29">
          <w:delText>SpringMVC</w:delText>
        </w:r>
        <w:r w:rsidR="004D3CF9" w:rsidDel="000A7E29">
          <w:delText>与</w:delText>
        </w:r>
        <w:r w:rsidR="004D3CF9" w:rsidDel="000A7E29">
          <w:delText>Hibernate</w:delText>
        </w:r>
        <w:r w:rsidR="004D3CF9" w:rsidDel="000A7E29">
          <w:delText>技术做了一些封装，</w:delText>
        </w:r>
        <w:r w:rsidR="004D3CF9" w:rsidDel="000A7E29">
          <w:rPr>
            <w:rFonts w:hint="eastAsia"/>
          </w:rPr>
          <w:delText>方便程序员</w:delText>
        </w:r>
        <w:r w:rsidR="004D3CF9" w:rsidDel="000A7E29">
          <w:delText>进行</w:delText>
        </w:r>
        <w:r w:rsidR="004D3CF9" w:rsidDel="000A7E29">
          <w:rPr>
            <w:rFonts w:hint="eastAsia"/>
          </w:rPr>
          <w:delText>代码编写</w:delText>
        </w:r>
        <w:r w:rsidR="00EF6576" w:rsidDel="000A7E29">
          <w:delText>。</w:delText>
        </w:r>
      </w:del>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32" w:name="_Toc28632"/>
      <w:bookmarkStart w:id="33" w:name="_Toc5795"/>
      <w:bookmarkStart w:id="34" w:name="_Toc330"/>
      <w:bookmarkStart w:id="35" w:name="_Toc17699"/>
      <w:bookmarkStart w:id="36" w:name="_Toc20142"/>
      <w:bookmarkStart w:id="37" w:name="_Toc1610"/>
      <w:bookmarkStart w:id="38" w:name="_Toc420517647"/>
      <w:bookmarkStart w:id="39" w:name="_Toc420518532"/>
    </w:p>
    <w:p w:rsidR="002A7EF6" w:rsidRDefault="002A7EF6" w:rsidP="002A7EF6">
      <w:pPr>
        <w:pStyle w:val="1"/>
      </w:pPr>
      <w:bookmarkStart w:id="40" w:name="_Toc421749123"/>
      <w:bookmarkStart w:id="41" w:name="_Toc420783299"/>
      <w:bookmarkStart w:id="42" w:name="_Toc420783674"/>
      <w:bookmarkStart w:id="43" w:name="_Toc5970"/>
      <w:bookmarkStart w:id="44" w:name="_Toc420521195"/>
      <w:bookmarkStart w:id="45" w:name="_Toc421749056"/>
      <w:r>
        <w:lastRenderedPageBreak/>
        <w:t>ABSTRACT</w:t>
      </w:r>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4F5FE4" w:rsidP="004F5FE4">
      <w:pPr>
        <w:rPr>
          <w:ins w:id="46" w:author="china" w:date="2016-05-30T16:52:00Z"/>
          <w:color w:val="000000"/>
        </w:rPr>
        <w:pPrChange w:id="47" w:author="china" w:date="2016-05-30T16:52:00Z">
          <w:pPr>
            <w:jc w:val="center"/>
          </w:pPr>
        </w:pPrChange>
      </w:pPr>
      <w:ins w:id="48" w:author="china" w:date="2016-05-30T16:52:00Z">
        <w:r>
          <w:rPr>
            <w:rFonts w:hint="eastAsia"/>
            <w:color w:val="000000"/>
          </w:rPr>
          <w:t>修改</w:t>
        </w:r>
        <w:r>
          <w:rPr>
            <w:color w:val="000000"/>
          </w:rPr>
          <w:t>意见</w:t>
        </w:r>
      </w:ins>
    </w:p>
    <w:p w:rsidR="004F5FE4" w:rsidRPr="004F5FE4" w:rsidRDefault="004F5FE4" w:rsidP="004F5FE4">
      <w:pPr>
        <w:pStyle w:val="a9"/>
        <w:numPr>
          <w:ilvl w:val="0"/>
          <w:numId w:val="33"/>
        </w:numPr>
        <w:ind w:firstLineChars="0"/>
        <w:rPr>
          <w:ins w:id="49" w:author="china" w:date="2016-05-30T16:52:00Z"/>
          <w:color w:val="000000"/>
          <w:rPrChange w:id="50" w:author="china" w:date="2016-05-30T16:52:00Z">
            <w:rPr>
              <w:ins w:id="51" w:author="china" w:date="2016-05-30T16:52:00Z"/>
            </w:rPr>
          </w:rPrChange>
        </w:rPr>
        <w:pPrChange w:id="52" w:author="china" w:date="2016-05-30T16:52:00Z">
          <w:pPr>
            <w:jc w:val="center"/>
          </w:pPr>
        </w:pPrChange>
      </w:pPr>
      <w:ins w:id="53" w:author="china" w:date="2016-05-30T16:52:00Z">
        <w:r w:rsidRPr="004F5FE4">
          <w:rPr>
            <w:rFonts w:hint="eastAsia"/>
            <w:color w:val="000000"/>
            <w:rPrChange w:id="54" w:author="china" w:date="2016-05-30T16:52:00Z">
              <w:rPr>
                <w:rFonts w:hint="eastAsia"/>
              </w:rPr>
            </w:rPrChange>
          </w:rPr>
          <w:t>文中</w:t>
        </w:r>
        <w:r w:rsidRPr="004F5FE4">
          <w:rPr>
            <w:color w:val="000000"/>
            <w:rPrChange w:id="55" w:author="china" w:date="2016-05-30T16:52:00Z">
              <w:rPr/>
            </w:rPrChange>
          </w:rPr>
          <w:t>不要出现</w:t>
        </w:r>
        <w:r w:rsidRPr="004F5FE4">
          <w:rPr>
            <w:rFonts w:hint="eastAsia"/>
            <w:color w:val="000000"/>
            <w:rPrChange w:id="56" w:author="china" w:date="2016-05-30T16:52:00Z">
              <w:rPr>
                <w:rFonts w:hint="eastAsia"/>
              </w:rPr>
            </w:rPrChange>
          </w:rPr>
          <w:t>高泰</w:t>
        </w:r>
        <w:r w:rsidRPr="004F5FE4">
          <w:rPr>
            <w:color w:val="000000"/>
            <w:rPrChange w:id="57" w:author="china" w:date="2016-05-30T16:52:00Z">
              <w:rPr/>
            </w:rPrChange>
          </w:rPr>
          <w:t>公司字样</w:t>
        </w:r>
      </w:ins>
    </w:p>
    <w:p w:rsidR="004F5FE4" w:rsidRDefault="003C068A" w:rsidP="004F5FE4">
      <w:pPr>
        <w:pStyle w:val="a9"/>
        <w:numPr>
          <w:ilvl w:val="0"/>
          <w:numId w:val="33"/>
        </w:numPr>
        <w:ind w:firstLineChars="0"/>
        <w:rPr>
          <w:ins w:id="58" w:author="china" w:date="2016-05-30T16:58:00Z"/>
          <w:color w:val="000000"/>
        </w:rPr>
        <w:pPrChange w:id="59" w:author="china" w:date="2016-05-30T16:52:00Z">
          <w:pPr>
            <w:jc w:val="center"/>
          </w:pPr>
        </w:pPrChange>
      </w:pPr>
      <w:ins w:id="60" w:author="china" w:date="2016-05-30T16:57:00Z">
        <w:r>
          <w:rPr>
            <w:rFonts w:hint="eastAsia"/>
            <w:color w:val="000000"/>
          </w:rPr>
          <w:t>正文</w:t>
        </w:r>
        <w:r>
          <w:rPr>
            <w:color w:val="000000"/>
          </w:rPr>
          <w:t>中</w:t>
        </w:r>
        <w:r>
          <w:rPr>
            <w:rFonts w:hint="eastAsia"/>
            <w:color w:val="000000"/>
          </w:rPr>
          <w:t>章</w:t>
        </w:r>
        <w:r>
          <w:rPr>
            <w:color w:val="000000"/>
          </w:rPr>
          <w:t>节中不能只有图或者表，要有介绍性的文字；整体上文</w:t>
        </w:r>
        <w:r>
          <w:rPr>
            <w:rFonts w:hint="eastAsia"/>
            <w:color w:val="000000"/>
          </w:rPr>
          <w:t>中</w:t>
        </w:r>
        <w:r>
          <w:rPr>
            <w:color w:val="000000"/>
          </w:rPr>
          <w:t>的介绍、说明、陈述性文字</w:t>
        </w:r>
        <w:r>
          <w:rPr>
            <w:rFonts w:hint="eastAsia"/>
            <w:color w:val="000000"/>
          </w:rPr>
          <w:t>偏少</w:t>
        </w:r>
        <w:r>
          <w:rPr>
            <w:color w:val="000000"/>
          </w:rPr>
          <w:t>，不能充分</w:t>
        </w:r>
      </w:ins>
      <w:ins w:id="61" w:author="china" w:date="2016-05-30T16:58:00Z">
        <w:r>
          <w:rPr>
            <w:color w:val="000000"/>
          </w:rPr>
          <w:t>说明</w:t>
        </w:r>
        <w:r>
          <w:rPr>
            <w:rFonts w:hint="eastAsia"/>
            <w:color w:val="000000"/>
          </w:rPr>
          <w:t>所</w:t>
        </w:r>
        <w:r>
          <w:rPr>
            <w:color w:val="000000"/>
          </w:rPr>
          <w:t>作的工作</w:t>
        </w:r>
        <w:r>
          <w:rPr>
            <w:rFonts w:hint="eastAsia"/>
            <w:color w:val="000000"/>
          </w:rPr>
          <w:t>，</w:t>
        </w:r>
        <w:r>
          <w:rPr>
            <w:color w:val="000000"/>
          </w:rPr>
          <w:t>内容不够丰满</w:t>
        </w:r>
      </w:ins>
    </w:p>
    <w:p w:rsidR="003C068A" w:rsidRDefault="00A76475" w:rsidP="004F5FE4">
      <w:pPr>
        <w:pStyle w:val="a9"/>
        <w:numPr>
          <w:ilvl w:val="0"/>
          <w:numId w:val="33"/>
        </w:numPr>
        <w:ind w:firstLineChars="0"/>
        <w:rPr>
          <w:ins w:id="62" w:author="china" w:date="2016-05-30T17:05:00Z"/>
          <w:color w:val="000000"/>
        </w:rPr>
        <w:pPrChange w:id="63" w:author="china" w:date="2016-05-30T16:52:00Z">
          <w:pPr>
            <w:jc w:val="center"/>
          </w:pPr>
        </w:pPrChange>
      </w:pPr>
      <w:ins w:id="64" w:author="china" w:date="2016-05-30T17:04:00Z">
        <w:r>
          <w:rPr>
            <w:rFonts w:hint="eastAsia"/>
            <w:color w:val="000000"/>
          </w:rPr>
          <w:t>系统实现部分可以有界面，</w:t>
        </w:r>
        <w:r>
          <w:rPr>
            <w:color w:val="000000"/>
          </w:rPr>
          <w:t>也</w:t>
        </w:r>
        <w:r>
          <w:rPr>
            <w:rFonts w:hint="eastAsia"/>
            <w:color w:val="000000"/>
          </w:rPr>
          <w:t>可以加上部分核心代码，</w:t>
        </w:r>
        <w:r>
          <w:rPr>
            <w:color w:val="000000"/>
          </w:rPr>
          <w:t>主要</w:t>
        </w:r>
        <w:r>
          <w:rPr>
            <w:rFonts w:hint="eastAsia"/>
            <w:color w:val="000000"/>
          </w:rPr>
          <w:t>讲述系统是如何实现的，</w:t>
        </w:r>
      </w:ins>
      <w:ins w:id="65" w:author="china" w:date="2016-05-30T17:05:00Z">
        <w:r>
          <w:rPr>
            <w:rFonts w:hint="eastAsia"/>
            <w:color w:val="000000"/>
          </w:rPr>
          <w:t>并展示实现的结果</w:t>
        </w:r>
      </w:ins>
    </w:p>
    <w:p w:rsidR="00A76475" w:rsidRDefault="00A76475" w:rsidP="004F5FE4">
      <w:pPr>
        <w:pStyle w:val="a9"/>
        <w:numPr>
          <w:ilvl w:val="0"/>
          <w:numId w:val="33"/>
        </w:numPr>
        <w:ind w:firstLineChars="0"/>
        <w:rPr>
          <w:ins w:id="66" w:author="china" w:date="2016-05-30T17:05:00Z"/>
          <w:color w:val="000000"/>
        </w:rPr>
        <w:pPrChange w:id="67" w:author="china" w:date="2016-05-30T16:52:00Z">
          <w:pPr>
            <w:jc w:val="center"/>
          </w:pPr>
        </w:pPrChange>
      </w:pPr>
      <w:ins w:id="68" w:author="china" w:date="2016-05-30T17:05:00Z">
        <w:r>
          <w:rPr>
            <w:rFonts w:hint="eastAsia"/>
            <w:color w:val="000000"/>
          </w:rPr>
          <w:t>参考文献</w:t>
        </w:r>
        <w:r>
          <w:rPr>
            <w:rFonts w:hint="eastAsia"/>
            <w:color w:val="000000"/>
          </w:rPr>
          <w:t>20</w:t>
        </w:r>
        <w:r>
          <w:rPr>
            <w:rFonts w:hint="eastAsia"/>
            <w:color w:val="000000"/>
          </w:rPr>
          <w:t>篇，</w:t>
        </w:r>
        <w:r>
          <w:rPr>
            <w:color w:val="000000"/>
          </w:rPr>
          <w:t>英文</w:t>
        </w:r>
        <w:r>
          <w:rPr>
            <w:rFonts w:hint="eastAsia"/>
            <w:color w:val="000000"/>
          </w:rPr>
          <w:t>文献不少于</w:t>
        </w:r>
        <w:r>
          <w:rPr>
            <w:rFonts w:hint="eastAsia"/>
            <w:color w:val="000000"/>
          </w:rPr>
          <w:t>5</w:t>
        </w:r>
        <w:r>
          <w:rPr>
            <w:rFonts w:hint="eastAsia"/>
            <w:color w:val="000000"/>
          </w:rPr>
          <w:t>篇</w:t>
        </w:r>
      </w:ins>
    </w:p>
    <w:p w:rsidR="00A76475" w:rsidRPr="004F5FE4" w:rsidRDefault="00A76475" w:rsidP="004F5FE4">
      <w:pPr>
        <w:pStyle w:val="a9"/>
        <w:numPr>
          <w:ilvl w:val="0"/>
          <w:numId w:val="33"/>
        </w:numPr>
        <w:ind w:firstLineChars="0"/>
        <w:rPr>
          <w:rFonts w:hint="eastAsia"/>
          <w:color w:val="000000"/>
          <w:rPrChange w:id="69" w:author="china" w:date="2016-05-30T16:52:00Z">
            <w:rPr>
              <w:rFonts w:hint="eastAsia"/>
            </w:rPr>
          </w:rPrChange>
        </w:rPr>
        <w:pPrChange w:id="70" w:author="china" w:date="2016-05-30T16:52:00Z">
          <w:pPr>
            <w:jc w:val="center"/>
          </w:pPr>
        </w:pPrChange>
      </w:pPr>
      <w:ins w:id="71" w:author="china" w:date="2016-05-30T17:05:00Z">
        <w:r>
          <w:rPr>
            <w:rFonts w:hint="eastAsia"/>
            <w:color w:val="000000"/>
          </w:rPr>
          <w:t>还需要翻译</w:t>
        </w:r>
        <w:r>
          <w:rPr>
            <w:rFonts w:hint="eastAsia"/>
            <w:color w:val="000000"/>
          </w:rPr>
          <w:t>1</w:t>
        </w:r>
        <w:r>
          <w:rPr>
            <w:rFonts w:hint="eastAsia"/>
            <w:color w:val="000000"/>
          </w:rPr>
          <w:t>篇相关的英文文献</w:t>
        </w:r>
      </w:ins>
      <w:bookmarkStart w:id="72" w:name="_GoBack"/>
      <w:bookmarkEnd w:id="72"/>
    </w:p>
    <w:p w:rsidR="002A7EF6" w:rsidRDefault="002A7EF6" w:rsidP="00C44182">
      <w:pPr>
        <w:jc w:val="center"/>
        <w:rPr>
          <w:ins w:id="73" w:author="china" w:date="2016-05-30T16:52:00Z"/>
        </w:rPr>
      </w:pPr>
      <w:r>
        <w:br w:type="page"/>
      </w:r>
    </w:p>
    <w:p w:rsidR="004F5FE4" w:rsidRDefault="004F5FE4" w:rsidP="00C44182">
      <w:pPr>
        <w:jc w:val="center"/>
        <w:sectPr w:rsidR="004F5FE4">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p>
    <w:p w:rsidR="002A7EF6" w:rsidRDefault="002A7EF6" w:rsidP="002A7EF6">
      <w:pPr>
        <w:pStyle w:val="1"/>
        <w:keepNext w:val="0"/>
        <w:numPr>
          <w:ilvl w:val="0"/>
          <w:numId w:val="1"/>
        </w:numPr>
        <w:spacing w:line="360" w:lineRule="auto"/>
      </w:pPr>
      <w:bookmarkStart w:id="74" w:name="_Toc421749124"/>
      <w:bookmarkEnd w:id="0"/>
      <w:bookmarkEnd w:id="1"/>
      <w:bookmarkEnd w:id="2"/>
      <w:r>
        <w:rPr>
          <w:rFonts w:hint="eastAsia"/>
        </w:rPr>
        <w:lastRenderedPageBreak/>
        <w:t>绪论</w:t>
      </w:r>
      <w:bookmarkEnd w:id="74"/>
    </w:p>
    <w:p w:rsidR="002A7EF6" w:rsidRDefault="002A7EF6" w:rsidP="002A7EF6">
      <w:pPr>
        <w:pStyle w:val="2"/>
        <w:numPr>
          <w:ilvl w:val="1"/>
          <w:numId w:val="0"/>
        </w:numPr>
      </w:pPr>
      <w:bookmarkStart w:id="75" w:name="_Toc421749125"/>
      <w:r>
        <w:rPr>
          <w:rFonts w:hint="eastAsia"/>
        </w:rPr>
        <w:t>1.1</w:t>
      </w:r>
      <w:r w:rsidR="007D724B">
        <w:rPr>
          <w:rFonts w:hint="eastAsia"/>
        </w:rPr>
        <w:t>项目</w:t>
      </w:r>
      <w:r w:rsidR="007D724B">
        <w:t>的</w:t>
      </w:r>
      <w:r>
        <w:rPr>
          <w:rFonts w:hint="eastAsia"/>
        </w:rPr>
        <w:t>背景与意义</w:t>
      </w:r>
      <w:bookmarkEnd w:id="75"/>
    </w:p>
    <w:p w:rsidR="002A7EF6" w:rsidRDefault="002A7EF6" w:rsidP="002A7EF6">
      <w:pPr>
        <w:pStyle w:val="3"/>
        <w:keepNext w:val="0"/>
        <w:keepLines w:val="0"/>
        <w:numPr>
          <w:ilvl w:val="2"/>
          <w:numId w:val="1"/>
        </w:numPr>
        <w:spacing w:before="0" w:after="0" w:line="360" w:lineRule="auto"/>
      </w:pPr>
      <w:bookmarkStart w:id="76" w:name="_Toc421749126"/>
      <w:r>
        <w:rPr>
          <w:rFonts w:hint="eastAsia"/>
        </w:rPr>
        <w:t>课题背景与意义</w:t>
      </w:r>
      <w:bookmarkEnd w:id="76"/>
    </w:p>
    <w:p w:rsidR="002A7EF6" w:rsidRDefault="002A7EF6" w:rsidP="002A7EF6">
      <w:pPr>
        <w:spacing w:line="400" w:lineRule="exact"/>
        <w:ind w:firstLine="420"/>
      </w:pPr>
      <w:bookmarkStart w:id="77"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77"/>
    </w:p>
    <w:p w:rsidR="002A7EF6" w:rsidRDefault="002A7EF6" w:rsidP="002A7EF6">
      <w:pPr>
        <w:spacing w:line="400" w:lineRule="exact"/>
        <w:ind w:firstLine="420"/>
      </w:pPr>
      <w:bookmarkStart w:id="78"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0A7E29" w:rsidP="002A7EF6">
      <w:pPr>
        <w:spacing w:line="400" w:lineRule="exact"/>
        <w:ind w:firstLine="420"/>
      </w:pPr>
      <w:ins w:id="79" w:author="china" w:date="2016-05-30T16:48:00Z">
        <w:r>
          <w:rPr>
            <w:rFonts w:hint="eastAsia"/>
          </w:rPr>
          <w:t>这部分内容太少，增加到一页以上</w:t>
        </w:r>
      </w:ins>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78"/>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Del="004F5FE4" w:rsidRDefault="008F5051" w:rsidP="008F5051">
      <w:pPr>
        <w:spacing w:line="360" w:lineRule="exact"/>
        <w:ind w:firstLine="420"/>
        <w:rPr>
          <w:del w:id="80" w:author="china" w:date="2016-05-30T16:49:00Z"/>
        </w:rPr>
      </w:pPr>
      <w:del w:id="81" w:author="china" w:date="2016-05-30T16:49:00Z">
        <w:r w:rsidDel="004F5FE4">
          <w:rPr>
            <w:rFonts w:hint="eastAsia"/>
          </w:rPr>
          <w:delText>7</w:delText>
        </w:r>
        <w:r w:rsidDel="004F5FE4">
          <w:rPr>
            <w:rFonts w:hint="eastAsia"/>
          </w:rPr>
          <w:delText>、</w:delText>
        </w:r>
        <w:r w:rsidR="00B304D4" w:rsidRPr="0057356D" w:rsidDel="004F5FE4">
          <w:rPr>
            <w:rFonts w:hint="eastAsia"/>
          </w:rPr>
          <w:delText>参考文献、英文文献翻译和致谢。</w:delText>
        </w:r>
      </w:del>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82" w:name="_Toc421781173"/>
      <w:r w:rsidRPr="00A861D6">
        <w:rPr>
          <w:rFonts w:ascii="黑体" w:eastAsia="黑体" w:hAnsi="黑体" w:hint="eastAsia"/>
          <w:sz w:val="30"/>
          <w:szCs w:val="30"/>
        </w:rPr>
        <w:lastRenderedPageBreak/>
        <w:t>2相关技术</w:t>
      </w:r>
      <w:bookmarkEnd w:id="82"/>
    </w:p>
    <w:p w:rsidR="00676179" w:rsidRPr="003826E3" w:rsidRDefault="00676179" w:rsidP="00676179">
      <w:pPr>
        <w:pStyle w:val="2"/>
        <w:rPr>
          <w:rFonts w:ascii="黑体" w:hAnsi="黑体"/>
          <w:sz w:val="28"/>
          <w:szCs w:val="28"/>
        </w:rPr>
      </w:pPr>
      <w:bookmarkStart w:id="83" w:name="_Toc421781174"/>
      <w:r w:rsidRPr="00A861D6">
        <w:rPr>
          <w:rFonts w:ascii="黑体" w:hAnsi="黑体" w:hint="eastAsia"/>
          <w:sz w:val="28"/>
          <w:szCs w:val="28"/>
        </w:rPr>
        <w:t>2.1关键技术</w:t>
      </w:r>
      <w:bookmarkEnd w:id="83"/>
    </w:p>
    <w:p w:rsidR="00676179" w:rsidRPr="003826E3" w:rsidRDefault="00676179" w:rsidP="00676179">
      <w:pPr>
        <w:pStyle w:val="3"/>
        <w:rPr>
          <w:rFonts w:ascii="宋体" w:hAnsi="宋体"/>
          <w:sz w:val="24"/>
          <w:szCs w:val="24"/>
        </w:rPr>
      </w:pPr>
      <w:bookmarkStart w:id="84" w:name="_Toc421781175"/>
      <w:r w:rsidRPr="003826E3">
        <w:rPr>
          <w:rFonts w:ascii="宋体" w:hAnsi="宋体" w:hint="eastAsia"/>
          <w:sz w:val="24"/>
          <w:szCs w:val="24"/>
        </w:rPr>
        <w:t xml:space="preserve">2.1.1 </w:t>
      </w:r>
      <w:bookmarkEnd w:id="84"/>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85" w:name="_Toc421781176"/>
      <w:r w:rsidRPr="003826E3">
        <w:rPr>
          <w:rFonts w:ascii="宋体" w:hAnsi="宋体" w:hint="eastAsia"/>
          <w:sz w:val="24"/>
          <w:szCs w:val="24"/>
        </w:rPr>
        <w:t>2</w:t>
      </w:r>
      <w:r w:rsidRPr="003826E3">
        <w:rPr>
          <w:rFonts w:ascii="宋体" w:hAnsi="宋体"/>
          <w:sz w:val="24"/>
          <w:szCs w:val="24"/>
        </w:rPr>
        <w:t xml:space="preserve">.1.2 </w:t>
      </w:r>
      <w:bookmarkEnd w:id="85"/>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86"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86"/>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87"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87"/>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283.6pt;mso-position-horizontal-relative:page;mso-position-vertical-relative:page" o:ole="">
            <v:imagedata r:id="rId14" o:title=""/>
          </v:shape>
          <o:OLEObject Type="Embed" ProgID="Visio.Drawing.11" ShapeID="_x0000_i1025" DrawAspect="Content" ObjectID="_1526133108"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88" w:name="_Toc421781180"/>
      <w:r w:rsidRPr="003826E3">
        <w:rPr>
          <w:rFonts w:ascii="黑体" w:hAnsi="黑体" w:hint="eastAsia"/>
          <w:sz w:val="28"/>
          <w:szCs w:val="28"/>
        </w:rPr>
        <w:lastRenderedPageBreak/>
        <w:t>2.2开发工具</w:t>
      </w:r>
      <w:bookmarkEnd w:id="88"/>
    </w:p>
    <w:p w:rsidR="00676179" w:rsidRPr="003826E3" w:rsidRDefault="00676179" w:rsidP="00676179">
      <w:pPr>
        <w:pStyle w:val="3"/>
        <w:rPr>
          <w:rFonts w:ascii="宋体" w:hAnsi="宋体"/>
          <w:sz w:val="24"/>
          <w:szCs w:val="24"/>
        </w:rPr>
      </w:pPr>
      <w:bookmarkStart w:id="89" w:name="_Toc421781181"/>
      <w:r w:rsidRPr="003826E3">
        <w:rPr>
          <w:rFonts w:ascii="宋体" w:hAnsi="宋体" w:hint="eastAsia"/>
          <w:sz w:val="24"/>
          <w:szCs w:val="24"/>
        </w:rPr>
        <w:t xml:space="preserve">2.2.1 </w:t>
      </w:r>
      <w:bookmarkEnd w:id="89"/>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90" w:name="_Toc421781182"/>
      <w:r w:rsidRPr="003826E3">
        <w:rPr>
          <w:rFonts w:ascii="宋体" w:hAnsi="宋体"/>
          <w:sz w:val="24"/>
          <w:szCs w:val="24"/>
        </w:rPr>
        <w:t>2.</w:t>
      </w:r>
      <w:r w:rsidRPr="003826E3">
        <w:rPr>
          <w:rFonts w:ascii="宋体" w:hAnsi="宋体" w:hint="eastAsia"/>
          <w:sz w:val="24"/>
          <w:szCs w:val="24"/>
        </w:rPr>
        <w:t xml:space="preserve">2.2 </w:t>
      </w:r>
      <w:bookmarkEnd w:id="90"/>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91" w:name="_Toc421781183"/>
      <w:r w:rsidRPr="003826E3">
        <w:rPr>
          <w:rFonts w:ascii="宋体" w:hAnsi="宋体"/>
          <w:sz w:val="24"/>
          <w:szCs w:val="24"/>
        </w:rPr>
        <w:t xml:space="preserve">2.2.3 </w:t>
      </w:r>
      <w:bookmarkEnd w:id="91"/>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92" w:name="_Toc421781184"/>
      <w:r w:rsidRPr="005F0B07">
        <w:rPr>
          <w:rFonts w:ascii="黑体" w:eastAsia="黑体" w:hAnsi="黑体" w:hint="eastAsia"/>
          <w:sz w:val="30"/>
          <w:szCs w:val="30"/>
        </w:rPr>
        <w:lastRenderedPageBreak/>
        <w:t>3可行性分析与需求分析</w:t>
      </w:r>
      <w:bookmarkEnd w:id="92"/>
    </w:p>
    <w:p w:rsidR="00C51825" w:rsidRPr="003826E3" w:rsidRDefault="00C51825" w:rsidP="00C51825">
      <w:pPr>
        <w:pStyle w:val="2"/>
        <w:rPr>
          <w:rFonts w:ascii="黑体" w:hAnsi="黑体"/>
          <w:sz w:val="28"/>
          <w:szCs w:val="28"/>
        </w:rPr>
      </w:pPr>
      <w:bookmarkStart w:id="93" w:name="_Toc421781185"/>
      <w:r w:rsidRPr="003826E3">
        <w:rPr>
          <w:rFonts w:ascii="黑体" w:hAnsi="黑体" w:hint="eastAsia"/>
          <w:sz w:val="28"/>
          <w:szCs w:val="28"/>
        </w:rPr>
        <w:t>3.1可行性分析</w:t>
      </w:r>
      <w:bookmarkEnd w:id="93"/>
    </w:p>
    <w:p w:rsidR="00C51825" w:rsidRPr="003826E3" w:rsidRDefault="00C51825" w:rsidP="00C51825">
      <w:pPr>
        <w:pStyle w:val="3"/>
        <w:rPr>
          <w:rFonts w:ascii="宋体" w:hAnsi="宋体"/>
          <w:sz w:val="24"/>
          <w:szCs w:val="24"/>
        </w:rPr>
      </w:pPr>
      <w:bookmarkStart w:id="94" w:name="_Toc421781186"/>
      <w:r w:rsidRPr="005B47BE">
        <w:rPr>
          <w:rFonts w:ascii="宋体" w:hAnsi="宋体" w:hint="eastAsia"/>
          <w:sz w:val="24"/>
          <w:szCs w:val="24"/>
        </w:rPr>
        <w:t>3.1.</w:t>
      </w:r>
      <w:r w:rsidRPr="005B47BE">
        <w:rPr>
          <w:rFonts w:ascii="宋体" w:hAnsi="宋体"/>
          <w:sz w:val="24"/>
          <w:szCs w:val="24"/>
        </w:rPr>
        <w:t>1 系统概述</w:t>
      </w:r>
      <w:bookmarkEnd w:id="94"/>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w:t>
      </w:r>
      <w:del w:id="95" w:author="china" w:date="2016-05-30T16:49:00Z">
        <w:r w:rsidDel="004F5FE4">
          <w:delText>南京</w:delText>
        </w:r>
        <w:r w:rsidDel="004F5FE4">
          <w:rPr>
            <w:rFonts w:hint="eastAsia"/>
          </w:rPr>
          <w:delText>高</w:delText>
        </w:r>
        <w:r w:rsidDel="004F5FE4">
          <w:delText>泰公司</w:delText>
        </w:r>
      </w:del>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1pt;height:90.15pt" o:ole="">
            <v:imagedata r:id="rId16" o:title=""/>
          </v:shape>
          <o:OLEObject Type="Embed" ProgID="Visio.Drawing.15" ShapeID="_x0000_i1026" DrawAspect="Content" ObjectID="_1526133109"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Default="00C51825" w:rsidP="00C51825">
      <w:pPr>
        <w:pStyle w:val="3"/>
        <w:rPr>
          <w:ins w:id="96" w:author="china" w:date="2016-05-30T16:52:00Z"/>
          <w:rFonts w:ascii="宋体" w:hAnsi="宋体"/>
          <w:sz w:val="24"/>
          <w:szCs w:val="24"/>
        </w:rPr>
      </w:pPr>
      <w:bookmarkStart w:id="97" w:name="_Toc421781187"/>
      <w:r w:rsidRPr="003826E3">
        <w:rPr>
          <w:rFonts w:ascii="宋体" w:hAnsi="宋体" w:hint="eastAsia"/>
          <w:sz w:val="24"/>
          <w:szCs w:val="24"/>
        </w:rPr>
        <w:t>3.1.2 可行性分析</w:t>
      </w:r>
      <w:bookmarkEnd w:id="97"/>
    </w:p>
    <w:p w:rsidR="004F5FE4" w:rsidRPr="004F5FE4" w:rsidRDefault="004F5FE4" w:rsidP="004F5FE4">
      <w:pPr>
        <w:rPr>
          <w:rFonts w:hint="eastAsia"/>
          <w:rPrChange w:id="98" w:author="china" w:date="2016-05-30T16:52:00Z">
            <w:rPr>
              <w:rFonts w:ascii="宋体" w:hAnsi="宋体"/>
              <w:sz w:val="24"/>
              <w:szCs w:val="24"/>
            </w:rPr>
          </w:rPrChange>
        </w:rPr>
        <w:pPrChange w:id="99" w:author="china" w:date="2016-05-30T16:52:00Z">
          <w:pPr>
            <w:pStyle w:val="3"/>
          </w:pPr>
        </w:pPrChange>
      </w:pPr>
      <w:ins w:id="100" w:author="china" w:date="2016-05-30T16:52:00Z">
        <w:r>
          <w:rPr>
            <w:rFonts w:hint="eastAsia"/>
          </w:rPr>
          <w:t>这部分</w:t>
        </w:r>
        <w:r>
          <w:t>主要</w:t>
        </w:r>
      </w:ins>
      <w:ins w:id="101" w:author="china" w:date="2016-05-30T16:53:00Z">
        <w:r>
          <w:rPr>
            <w:rFonts w:hint="eastAsia"/>
          </w:rPr>
          <w:t>分析</w:t>
        </w:r>
      </w:ins>
      <w:ins w:id="102" w:author="china" w:date="2016-05-30T16:52:00Z">
        <w:r>
          <w:t>项目开发的技术可行性</w:t>
        </w:r>
      </w:ins>
      <w:ins w:id="103" w:author="china" w:date="2016-05-30T16:53:00Z">
        <w:r>
          <w:rPr>
            <w:rFonts w:hint="eastAsia"/>
          </w:rPr>
          <w:t>，</w:t>
        </w:r>
        <w:r>
          <w:t>以及</w:t>
        </w:r>
        <w:r>
          <w:rPr>
            <w:rFonts w:hint="eastAsia"/>
          </w:rPr>
          <w:t>开发</w:t>
        </w:r>
        <w:r>
          <w:t>工具的选择</w:t>
        </w:r>
      </w:ins>
    </w:p>
    <w:p w:rsidR="007C7E59" w:rsidRPr="00D656CC" w:rsidRDefault="007C7E59" w:rsidP="00D656CC">
      <w:pPr>
        <w:spacing w:line="360" w:lineRule="exact"/>
        <w:ind w:firstLine="420"/>
      </w:pPr>
      <w:del w:id="104" w:author="china" w:date="2016-05-30T16:50:00Z">
        <w:r w:rsidRPr="00D656CC" w:rsidDel="004F5FE4">
          <w:delText>经济上</w:delText>
        </w:r>
        <w:r w:rsidRPr="00D656CC" w:rsidDel="004F5FE4">
          <w:rPr>
            <w:rFonts w:hint="eastAsia"/>
          </w:rPr>
          <w:delText>，</w:delText>
        </w:r>
        <w:r w:rsidR="009546FE" w:rsidDel="004F5FE4">
          <w:rPr>
            <w:rFonts w:hint="eastAsia"/>
          </w:rPr>
          <w:delText xml:space="preserve"> </w:delText>
        </w:r>
      </w:del>
      <w:r w:rsidR="00F1087E">
        <w:rPr>
          <w:rFonts w:hint="eastAsia"/>
        </w:rPr>
        <w:t>本系统</w:t>
      </w:r>
      <w:del w:id="105" w:author="china" w:date="2016-05-30T16:50:00Z">
        <w:r w:rsidR="00F1087E" w:rsidDel="004F5FE4">
          <w:delText>由南京高泰科技有限公司</w:delText>
        </w:r>
        <w:r w:rsidR="003B2E97" w:rsidDel="004F5FE4">
          <w:rPr>
            <w:rFonts w:hint="eastAsia"/>
          </w:rPr>
          <w:delText>提供</w:delText>
        </w:r>
        <w:r w:rsidR="003B2E97" w:rsidDel="004F5FE4">
          <w:delText>研发费用，</w:delText>
        </w:r>
      </w:del>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del w:id="106" w:author="china" w:date="2016-05-30T16:51:00Z">
        <w:r w:rsidR="003544CD" w:rsidDel="004F5FE4">
          <w:rPr>
            <w:rFonts w:hint="eastAsia"/>
          </w:rPr>
          <w:delText>开发所使用的电脑</w:delText>
        </w:r>
        <w:r w:rsidR="003544CD" w:rsidDel="004F5FE4">
          <w:delText>以及服务器等设备，</w:delText>
        </w:r>
        <w:r w:rsidR="003544CD" w:rsidDel="004F5FE4">
          <w:rPr>
            <w:rFonts w:hint="eastAsia"/>
          </w:rPr>
          <w:delText>由</w:delText>
        </w:r>
        <w:r w:rsidR="003544CD" w:rsidDel="004F5FE4">
          <w:delText>学院提供实验室</w:delText>
        </w:r>
        <w:r w:rsidR="00970DAF" w:rsidDel="004F5FE4">
          <w:rPr>
            <w:rFonts w:hint="eastAsia"/>
          </w:rPr>
          <w:delText>。</w:delText>
        </w:r>
        <w:r w:rsidR="005E7953" w:rsidDel="004F5FE4">
          <w:delText>因此</w:delText>
        </w:r>
        <w:r w:rsidR="005E7953" w:rsidDel="004F5FE4">
          <w:rPr>
            <w:rFonts w:hint="eastAsia"/>
          </w:rPr>
          <w:delText>，</w:delText>
        </w:r>
        <w:r w:rsidR="005E7953" w:rsidDel="004F5FE4">
          <w:delText>不用担心</w:delText>
        </w:r>
        <w:r w:rsidR="0054627C" w:rsidDel="004F5FE4">
          <w:rPr>
            <w:rFonts w:hint="eastAsia"/>
          </w:rPr>
          <w:delText>研发</w:delText>
        </w:r>
        <w:r w:rsidR="0054627C" w:rsidDel="004F5FE4">
          <w:delText>地点和研</w:delText>
        </w:r>
        <w:r w:rsidR="0054627C" w:rsidDel="004F5FE4">
          <w:rPr>
            <w:rFonts w:hint="eastAsia"/>
          </w:rPr>
          <w:delText>究</w:delText>
        </w:r>
        <w:r w:rsidR="005E7953" w:rsidDel="004F5FE4">
          <w:delText>经费问题。</w:delText>
        </w:r>
      </w:del>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107" w:name="_Toc421781188"/>
      <w:r w:rsidRPr="003826E3">
        <w:rPr>
          <w:rFonts w:ascii="宋体" w:hAnsi="宋体" w:hint="eastAsia"/>
          <w:sz w:val="24"/>
          <w:szCs w:val="24"/>
        </w:rPr>
        <w:t>3.1.3 结论意见</w:t>
      </w:r>
      <w:bookmarkEnd w:id="107"/>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Default="00C51825" w:rsidP="00C51825">
      <w:pPr>
        <w:pStyle w:val="2"/>
        <w:rPr>
          <w:ins w:id="108" w:author="china" w:date="2016-05-30T16:53:00Z"/>
          <w:rFonts w:ascii="黑体" w:hAnsi="黑体"/>
          <w:sz w:val="28"/>
          <w:szCs w:val="28"/>
        </w:rPr>
      </w:pPr>
      <w:bookmarkStart w:id="109" w:name="_Toc421781189"/>
      <w:r w:rsidRPr="003826E3">
        <w:rPr>
          <w:rFonts w:ascii="黑体" w:hAnsi="黑体" w:hint="eastAsia"/>
          <w:sz w:val="28"/>
          <w:szCs w:val="28"/>
        </w:rPr>
        <w:lastRenderedPageBreak/>
        <w:t>3.2 需求分析</w:t>
      </w:r>
      <w:bookmarkEnd w:id="109"/>
    </w:p>
    <w:p w:rsidR="004F5FE4" w:rsidRPr="004F5FE4" w:rsidRDefault="004F5FE4" w:rsidP="004F5FE4">
      <w:pPr>
        <w:rPr>
          <w:rFonts w:hint="eastAsia"/>
          <w:rPrChange w:id="110" w:author="china" w:date="2016-05-30T16:53:00Z">
            <w:rPr>
              <w:rFonts w:ascii="黑体" w:hAnsi="黑体"/>
              <w:sz w:val="28"/>
              <w:szCs w:val="28"/>
            </w:rPr>
          </w:rPrChange>
        </w:rPr>
        <w:pPrChange w:id="111" w:author="china" w:date="2016-05-30T16:53:00Z">
          <w:pPr>
            <w:pStyle w:val="2"/>
          </w:pPr>
        </w:pPrChange>
      </w:pPr>
      <w:ins w:id="112" w:author="china" w:date="2016-05-30T16:53:00Z">
        <w:r>
          <w:rPr>
            <w:rFonts w:hint="eastAsia"/>
          </w:rPr>
          <w:t>本节</w:t>
        </w:r>
        <w:r>
          <w:t>开始时，</w:t>
        </w:r>
      </w:ins>
      <w:ins w:id="113" w:author="china" w:date="2016-05-30T16:56:00Z">
        <w:r w:rsidR="00EB2E1A">
          <w:rPr>
            <w:rFonts w:hint="eastAsia"/>
          </w:rPr>
          <w:t>用</w:t>
        </w:r>
      </w:ins>
      <w:ins w:id="114" w:author="china" w:date="2016-05-30T16:53:00Z">
        <w:r>
          <w:t>一段话介绍系统这个需求分析情况</w:t>
        </w:r>
      </w:ins>
    </w:p>
    <w:p w:rsidR="004F5FE4" w:rsidRDefault="00C51825" w:rsidP="004F5FE4">
      <w:pPr>
        <w:pStyle w:val="3"/>
        <w:rPr>
          <w:ins w:id="115" w:author="china" w:date="2016-05-30T16:54:00Z"/>
          <w:rFonts w:ascii="宋体" w:hAnsi="宋体"/>
          <w:sz w:val="24"/>
          <w:szCs w:val="24"/>
        </w:rPr>
        <w:pPrChange w:id="116" w:author="china" w:date="2016-05-30T16:54:00Z">
          <w:pPr>
            <w:pStyle w:val="3"/>
          </w:pPr>
        </w:pPrChange>
      </w:pPr>
      <w:bookmarkStart w:id="117" w:name="_Toc421781190"/>
      <w:r w:rsidRPr="003826E3">
        <w:rPr>
          <w:rFonts w:ascii="宋体" w:hAnsi="宋体" w:hint="eastAsia"/>
          <w:sz w:val="24"/>
          <w:szCs w:val="24"/>
        </w:rPr>
        <w:t>3.2.1</w:t>
      </w:r>
      <w:bookmarkStart w:id="118" w:name="_Toc405820266"/>
      <w:bookmarkStart w:id="119"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120" w:name="_Toc421781191"/>
      <w:bookmarkEnd w:id="117"/>
      <w:bookmarkEnd w:id="118"/>
      <w:bookmarkEnd w:id="119"/>
    </w:p>
    <w:p w:rsidR="004F5FE4" w:rsidRPr="004F5FE4" w:rsidRDefault="004F5FE4" w:rsidP="004F5FE4">
      <w:pPr>
        <w:pStyle w:val="3"/>
        <w:rPr>
          <w:rFonts w:ascii="宋体" w:hAnsi="宋体" w:hint="eastAsia"/>
          <w:sz w:val="24"/>
          <w:szCs w:val="24"/>
          <w:rPrChange w:id="121" w:author="china" w:date="2016-05-30T16:54:00Z">
            <w:rPr>
              <w:rFonts w:ascii="Calibri" w:hAnsi="Calibri"/>
              <w:color w:val="000000"/>
              <w:kern w:val="44"/>
              <w:sz w:val="24"/>
              <w:szCs w:val="44"/>
            </w:rPr>
          </w:rPrChange>
        </w:rPr>
        <w:pPrChange w:id="122" w:author="china" w:date="2016-05-30T16:54:00Z">
          <w:pPr>
            <w:pStyle w:val="3"/>
          </w:pPr>
        </w:pPrChange>
      </w:pPr>
      <w:ins w:id="123" w:author="china" w:date="2016-05-30T16:54:00Z">
        <w:r>
          <w:rPr>
            <w:rFonts w:ascii="宋体" w:hAnsi="宋体" w:hint="eastAsia"/>
            <w:sz w:val="24"/>
            <w:szCs w:val="24"/>
          </w:rPr>
          <w:t>每一</w:t>
        </w:r>
        <w:r>
          <w:rPr>
            <w:rFonts w:ascii="宋体" w:hAnsi="宋体"/>
            <w:sz w:val="24"/>
            <w:szCs w:val="24"/>
          </w:rPr>
          <w:t>小结</w:t>
        </w:r>
        <w:r>
          <w:rPr>
            <w:rFonts w:ascii="宋体" w:hAnsi="宋体" w:hint="eastAsia"/>
            <w:sz w:val="24"/>
            <w:szCs w:val="24"/>
          </w:rPr>
          <w:t>，</w:t>
        </w:r>
        <w:r>
          <w:rPr>
            <w:rFonts w:ascii="宋体" w:hAnsi="宋体"/>
            <w:sz w:val="24"/>
            <w:szCs w:val="24"/>
          </w:rPr>
          <w:t>不能只有图表，要有文字介绍</w:t>
        </w:r>
        <w:r>
          <w:rPr>
            <w:rFonts w:ascii="宋体" w:hAnsi="宋体" w:hint="eastAsia"/>
            <w:sz w:val="24"/>
            <w:szCs w:val="24"/>
          </w:rPr>
          <w:t>，</w:t>
        </w:r>
        <w:r>
          <w:rPr>
            <w:rFonts w:ascii="宋体" w:hAnsi="宋体"/>
            <w:sz w:val="24"/>
            <w:szCs w:val="24"/>
          </w:rPr>
          <w:t>图和表要</w:t>
        </w:r>
      </w:ins>
      <w:ins w:id="124" w:author="china" w:date="2016-05-30T16:55:00Z">
        <w:r>
          <w:rPr>
            <w:rFonts w:ascii="宋体" w:hAnsi="宋体"/>
            <w:sz w:val="24"/>
            <w:szCs w:val="24"/>
          </w:rPr>
          <w:t>有名称和编号</w:t>
        </w:r>
      </w:ins>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Default="00C51825" w:rsidP="00F1667C">
      <w:pPr>
        <w:pStyle w:val="3"/>
        <w:rPr>
          <w:ins w:id="125" w:author="china" w:date="2016-05-30T16:54:00Z"/>
          <w:rFonts w:ascii="宋体" w:hAnsi="宋体"/>
          <w:sz w:val="24"/>
          <w:szCs w:val="24"/>
        </w:rPr>
      </w:pPr>
      <w:r w:rsidRPr="003826E3">
        <w:rPr>
          <w:rFonts w:ascii="宋体" w:hAnsi="宋体" w:hint="eastAsia"/>
          <w:sz w:val="24"/>
          <w:szCs w:val="24"/>
        </w:rPr>
        <w:t>3.2.2</w:t>
      </w:r>
      <w:bookmarkEnd w:id="120"/>
      <w:r w:rsidR="000E279F">
        <w:rPr>
          <w:rFonts w:ascii="宋体" w:hAnsi="宋体"/>
          <w:sz w:val="24"/>
          <w:szCs w:val="24"/>
        </w:rPr>
        <w:t xml:space="preserve"> </w:t>
      </w:r>
      <w:r w:rsidR="000E279F" w:rsidRPr="000E279F">
        <w:rPr>
          <w:rFonts w:ascii="宋体" w:hAnsi="宋体" w:hint="eastAsia"/>
          <w:sz w:val="24"/>
          <w:szCs w:val="24"/>
        </w:rPr>
        <w:t>需求功能表</w:t>
      </w:r>
    </w:p>
    <w:p w:rsidR="004F5FE4" w:rsidRPr="004F5FE4" w:rsidRDefault="004F5FE4" w:rsidP="004F5FE4">
      <w:pPr>
        <w:rPr>
          <w:rFonts w:hint="eastAsia"/>
          <w:rPrChange w:id="126" w:author="china" w:date="2016-05-30T16:54:00Z">
            <w:rPr>
              <w:rFonts w:ascii="宋体" w:hAnsi="宋体"/>
              <w:sz w:val="24"/>
              <w:szCs w:val="24"/>
            </w:rPr>
          </w:rPrChange>
        </w:rPr>
        <w:pPrChange w:id="127" w:author="china" w:date="2016-05-30T16:54:00Z">
          <w:pPr>
            <w:pStyle w:val="3"/>
          </w:pPr>
        </w:pPrChange>
      </w:pPr>
      <w:ins w:id="128" w:author="china" w:date="2016-05-30T16:54:00Z">
        <w:r>
          <w:rPr>
            <w:rFonts w:ascii="宋体" w:hAnsi="宋体" w:hint="eastAsia"/>
            <w:sz w:val="24"/>
          </w:rPr>
          <w:t>每一</w:t>
        </w:r>
        <w:r>
          <w:rPr>
            <w:rFonts w:ascii="宋体" w:hAnsi="宋体"/>
            <w:sz w:val="24"/>
          </w:rPr>
          <w:t>小结</w:t>
        </w:r>
        <w:r>
          <w:rPr>
            <w:rFonts w:ascii="宋体" w:hAnsi="宋体" w:hint="eastAsia"/>
            <w:sz w:val="24"/>
          </w:rPr>
          <w:t>，</w:t>
        </w:r>
        <w:r>
          <w:rPr>
            <w:rFonts w:ascii="宋体" w:hAnsi="宋体"/>
            <w:sz w:val="24"/>
          </w:rPr>
          <w:t>不能只有图表，要有文字介绍</w:t>
        </w:r>
      </w:ins>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129"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130" w:name="_Toc421781193"/>
      <w:bookmarkEnd w:id="129"/>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130"/>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7pt;height:284.85pt" o:ole="">
            <v:imagedata r:id="rId18" o:title=""/>
          </v:shape>
          <o:OLEObject Type="Embed" ProgID="Visio.Drawing.15" ShapeID="_x0000_i1027" DrawAspect="Content" ObjectID="_1526133110"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131"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131"/>
    </w:p>
    <w:p w:rsidR="00B14029" w:rsidRPr="003826E3" w:rsidRDefault="00B14029" w:rsidP="00B14029">
      <w:pPr>
        <w:pStyle w:val="2"/>
        <w:rPr>
          <w:rFonts w:ascii="黑体" w:hAnsi="黑体"/>
          <w:sz w:val="28"/>
          <w:szCs w:val="28"/>
        </w:rPr>
      </w:pPr>
      <w:bookmarkStart w:id="132" w:name="_Toc421781199"/>
      <w:r w:rsidRPr="003826E3">
        <w:rPr>
          <w:rFonts w:ascii="黑体" w:hAnsi="黑体" w:hint="eastAsia"/>
          <w:sz w:val="28"/>
          <w:szCs w:val="28"/>
        </w:rPr>
        <w:t>4.1功能设计</w:t>
      </w:r>
      <w:bookmarkEnd w:id="132"/>
    </w:p>
    <w:p w:rsidR="006462ED" w:rsidRDefault="00B14029" w:rsidP="006462ED">
      <w:pPr>
        <w:pStyle w:val="3"/>
        <w:rPr>
          <w:ins w:id="133" w:author="china" w:date="2016-05-30T16:56:00Z"/>
          <w:rFonts w:ascii="宋体" w:hAnsi="宋体"/>
          <w:sz w:val="24"/>
          <w:szCs w:val="24"/>
        </w:rPr>
      </w:pPr>
      <w:bookmarkStart w:id="134"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134"/>
    </w:p>
    <w:p w:rsidR="003C068A" w:rsidRPr="003C068A" w:rsidRDefault="003C068A" w:rsidP="003C068A">
      <w:pPr>
        <w:rPr>
          <w:rFonts w:hint="eastAsia"/>
          <w:rPrChange w:id="135" w:author="china" w:date="2016-05-30T16:56:00Z">
            <w:rPr>
              <w:rFonts w:ascii="宋体" w:hAnsi="宋体"/>
              <w:sz w:val="24"/>
              <w:szCs w:val="24"/>
            </w:rPr>
          </w:rPrChange>
        </w:rPr>
        <w:pPrChange w:id="136" w:author="china" w:date="2016-05-30T16:56:00Z">
          <w:pPr>
            <w:pStyle w:val="3"/>
          </w:pPr>
        </w:pPrChange>
      </w:pPr>
      <w:ins w:id="137" w:author="china" w:date="2016-05-30T16:56:00Z">
        <w:r>
          <w:rPr>
            <w:rFonts w:hint="eastAsia"/>
          </w:rPr>
          <w:t>具体介绍一下</w:t>
        </w:r>
        <w:r>
          <w:t>系统的功能模块</w:t>
        </w:r>
      </w:ins>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138" w:name="_Toc421781201"/>
      <w:r w:rsidRPr="003826E3">
        <w:rPr>
          <w:rFonts w:ascii="宋体" w:hAnsi="宋体" w:hint="eastAsia"/>
          <w:sz w:val="24"/>
          <w:szCs w:val="24"/>
        </w:rPr>
        <w:t>4.1.2</w:t>
      </w:r>
      <w:r w:rsidR="002B6DEF">
        <w:rPr>
          <w:rFonts w:ascii="宋体" w:hAnsi="宋体"/>
          <w:sz w:val="24"/>
          <w:szCs w:val="24"/>
        </w:rPr>
        <w:t xml:space="preserve"> </w:t>
      </w:r>
      <w:r w:rsidRPr="003826E3">
        <w:rPr>
          <w:rFonts w:ascii="宋体" w:hAnsi="宋体" w:hint="eastAsia"/>
          <w:sz w:val="24"/>
          <w:szCs w:val="24"/>
        </w:rPr>
        <w:t>功能</w:t>
      </w:r>
      <w:bookmarkEnd w:id="138"/>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w:t>
      </w:r>
      <w:r>
        <w:lastRenderedPageBreak/>
        <w:t>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lastRenderedPageBreak/>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lastRenderedPageBreak/>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139" w:name="_Toc421781202"/>
      <w:r w:rsidRPr="003826E3">
        <w:rPr>
          <w:rFonts w:ascii="黑体" w:hAnsi="黑体" w:hint="eastAsia"/>
          <w:sz w:val="28"/>
          <w:szCs w:val="28"/>
        </w:rPr>
        <w:t>4.2数据库设计</w:t>
      </w:r>
      <w:bookmarkEnd w:id="139"/>
    </w:p>
    <w:p w:rsidR="009B3B84" w:rsidRPr="003826E3" w:rsidRDefault="009B3B84" w:rsidP="009B3B84">
      <w:pPr>
        <w:pStyle w:val="3"/>
        <w:rPr>
          <w:rFonts w:ascii="宋体" w:hAnsi="宋体"/>
          <w:sz w:val="24"/>
          <w:szCs w:val="24"/>
        </w:rPr>
      </w:pPr>
      <w:bookmarkStart w:id="140" w:name="_Toc421781203"/>
      <w:r w:rsidRPr="003826E3">
        <w:rPr>
          <w:rFonts w:ascii="宋体" w:hAnsi="宋体" w:hint="eastAsia"/>
          <w:sz w:val="24"/>
          <w:szCs w:val="24"/>
        </w:rPr>
        <w:t>4.2.1 概述</w:t>
      </w:r>
      <w:bookmarkEnd w:id="140"/>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141"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141"/>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lastRenderedPageBreak/>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lastRenderedPageBreak/>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lastRenderedPageBreak/>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lastRenderedPageBreak/>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lastRenderedPageBreak/>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lastRenderedPageBreak/>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142" w:name="_Toc421781205"/>
      <w:r w:rsidRPr="003826E3">
        <w:rPr>
          <w:rFonts w:ascii="宋体" w:hAnsi="宋体"/>
          <w:sz w:val="24"/>
          <w:szCs w:val="24"/>
        </w:rPr>
        <w:t>4.2.3 数据库的逻辑设计</w:t>
      </w:r>
      <w:bookmarkEnd w:id="142"/>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143"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t>5详细设计与系统实现</w:t>
      </w:r>
      <w:bookmarkEnd w:id="143"/>
    </w:p>
    <w:p w:rsidR="00551E09" w:rsidRPr="003826E3" w:rsidRDefault="00551E09" w:rsidP="00551E09">
      <w:pPr>
        <w:pStyle w:val="2"/>
        <w:rPr>
          <w:rFonts w:ascii="黑体" w:hAnsi="黑体"/>
          <w:sz w:val="28"/>
          <w:szCs w:val="28"/>
        </w:rPr>
      </w:pPr>
      <w:bookmarkStart w:id="144" w:name="_Toc421781208"/>
      <w:r w:rsidRPr="003826E3">
        <w:rPr>
          <w:rFonts w:ascii="黑体" w:hAnsi="黑体" w:hint="eastAsia"/>
          <w:sz w:val="28"/>
          <w:szCs w:val="28"/>
        </w:rPr>
        <w:t>5.1系统流程</w:t>
      </w:r>
      <w:del w:id="145" w:author="china" w:date="2016-05-30T17:00:00Z">
        <w:r w:rsidRPr="003826E3" w:rsidDel="003C068A">
          <w:rPr>
            <w:rFonts w:ascii="黑体" w:hAnsi="黑体" w:hint="eastAsia"/>
            <w:sz w:val="28"/>
            <w:szCs w:val="28"/>
          </w:rPr>
          <w:delText>图</w:delText>
        </w:r>
      </w:del>
      <w:bookmarkEnd w:id="144"/>
    </w:p>
    <w:p w:rsidR="003C068A" w:rsidRDefault="00EF24D7" w:rsidP="00D1413B">
      <w:pPr>
        <w:spacing w:line="360" w:lineRule="exact"/>
        <w:rPr>
          <w:ins w:id="146" w:author="china" w:date="2016-05-30T17:00:00Z"/>
        </w:rPr>
      </w:pPr>
      <w:r>
        <w:t>1</w:t>
      </w:r>
      <w:r>
        <w:rPr>
          <w:rFonts w:hint="eastAsia"/>
        </w:rPr>
        <w:t>、机构</w:t>
      </w:r>
      <w:r>
        <w:t>管理流程</w:t>
      </w:r>
      <w:del w:id="147" w:author="china" w:date="2016-05-30T17:00:00Z">
        <w:r w:rsidDel="003C068A">
          <w:delText>图</w:delText>
        </w:r>
      </w:del>
    </w:p>
    <w:p w:rsidR="00916569" w:rsidRDefault="003C068A" w:rsidP="003C068A">
      <w:pPr>
        <w:spacing w:line="360" w:lineRule="exact"/>
        <w:ind w:firstLineChars="150" w:firstLine="315"/>
        <w:pPrChange w:id="148" w:author="china" w:date="2016-05-30T17:00:00Z">
          <w:pPr>
            <w:spacing w:line="360" w:lineRule="exact"/>
          </w:pPr>
        </w:pPrChange>
      </w:pPr>
      <w:moveToRangeStart w:id="149" w:author="china" w:date="2016-05-30T17:00:00Z" w:name="move452390945"/>
      <w:moveTo w:id="150" w:author="china" w:date="2016-05-30T17:00:00Z">
        <w:r>
          <w:rPr>
            <w:rFonts w:hint="eastAsia"/>
          </w:rPr>
          <w:t>如图</w:t>
        </w:r>
      </w:moveTo>
      <w:ins w:id="151" w:author="china" w:date="2016-05-30T17:00:00Z">
        <w:r>
          <w:rPr>
            <w:rFonts w:hint="eastAsia"/>
          </w:rPr>
          <w:t>5.1</w:t>
        </w:r>
      </w:ins>
      <w:moveTo w:id="152" w:author="china" w:date="2016-05-30T17:00:00Z">
        <w:r>
          <w:rPr>
            <w:rFonts w:hint="eastAsia"/>
          </w:rPr>
          <w:t>所示</w:t>
        </w:r>
        <w:r>
          <w:t>，由运营人员新增机构之后，机构处于未激活即冻结状态，</w:t>
        </w:r>
        <w:r>
          <w:rPr>
            <w:rFonts w:hint="eastAsia"/>
          </w:rPr>
          <w:t>等待用户</w:t>
        </w:r>
        <w:r>
          <w:t>认领机构，该机构在前台展示，允许用户评论上传图片等。</w:t>
        </w:r>
        <w:r>
          <w:rPr>
            <w:rFonts w:hint="eastAsia"/>
          </w:rPr>
          <w:t>用户认领机构后</w:t>
        </w:r>
        <w:r>
          <w:t>，</w:t>
        </w:r>
        <w:r>
          <w:rPr>
            <w:rFonts w:hint="eastAsia"/>
          </w:rPr>
          <w:t>成为该机构</w:t>
        </w:r>
        <w:r>
          <w:t>管理员，</w:t>
        </w:r>
        <w:r>
          <w:rPr>
            <w:rFonts w:hint="eastAsia"/>
          </w:rPr>
          <w:t>负责审核</w:t>
        </w:r>
        <w:r>
          <w:t>上传到该机构的图片</w:t>
        </w:r>
        <w:r>
          <w:rPr>
            <w:rFonts w:hint="eastAsia"/>
          </w:rPr>
          <w:t>与</w:t>
        </w:r>
        <w:r>
          <w:t>对该机构的评论。</w:t>
        </w:r>
      </w:moveTo>
      <w:moveToRangeEnd w:id="149"/>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moveFromRangeStart w:id="153" w:author="china" w:date="2016-05-30T17:00:00Z" w:name="move452390945"/>
      <w:moveFrom w:id="154" w:author="china" w:date="2016-05-30T17:00:00Z">
        <w:r w:rsidDel="003C068A">
          <w:rPr>
            <w:rFonts w:hint="eastAsia"/>
          </w:rPr>
          <w:t>如图所示</w:t>
        </w:r>
        <w:r w:rsidDel="003C068A">
          <w:t>，由运营人员新增机构之后，机构处于未激活即冻结状态，</w:t>
        </w:r>
        <w:r w:rsidDel="003C068A">
          <w:rPr>
            <w:rFonts w:hint="eastAsia"/>
          </w:rPr>
          <w:t>等待用户</w:t>
        </w:r>
        <w:r w:rsidDel="003C068A">
          <w:t>认领机构，该机构在前台展示，允许用户评论上传图片等。</w:t>
        </w:r>
        <w:r w:rsidR="009C2F6F" w:rsidDel="003C068A">
          <w:rPr>
            <w:rFonts w:hint="eastAsia"/>
          </w:rPr>
          <w:t>用户认领机构后</w:t>
        </w:r>
        <w:r w:rsidR="009C2F6F" w:rsidDel="003C068A">
          <w:t>，</w:t>
        </w:r>
        <w:r w:rsidR="009C2F6F" w:rsidDel="003C068A">
          <w:rPr>
            <w:rFonts w:hint="eastAsia"/>
          </w:rPr>
          <w:t>成为该机构</w:t>
        </w:r>
        <w:r w:rsidR="009C2F6F" w:rsidDel="003C068A">
          <w:t>管理员，</w:t>
        </w:r>
        <w:r w:rsidR="009C2F6F" w:rsidDel="003C068A">
          <w:rPr>
            <w:rFonts w:hint="eastAsia"/>
          </w:rPr>
          <w:t>负责审核</w:t>
        </w:r>
        <w:r w:rsidR="009C2F6F" w:rsidDel="003C068A">
          <w:t>上传到该机构的图片</w:t>
        </w:r>
        <w:r w:rsidR="009C2F6F" w:rsidDel="003C068A">
          <w:rPr>
            <w:rFonts w:hint="eastAsia"/>
          </w:rPr>
          <w:t>与</w:t>
        </w:r>
        <w:r w:rsidR="009C2F6F" w:rsidDel="003C068A">
          <w:t>对该机构的评论。</w:t>
        </w:r>
      </w:moveFrom>
      <w:moveFromRangeEnd w:id="153"/>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rPr>
          <w:rFonts w:hint="eastAsia"/>
        </w:rPr>
      </w:pPr>
      <w:r>
        <w:rPr>
          <w:rFonts w:hint="eastAsia"/>
        </w:rPr>
        <w:t>2</w:t>
      </w:r>
      <w:r>
        <w:rPr>
          <w:rFonts w:hint="eastAsia"/>
        </w:rPr>
        <w:t>、</w:t>
      </w:r>
      <w:r>
        <w:t>机构相册流程</w:t>
      </w:r>
      <w:del w:id="155" w:author="china" w:date="2016-05-30T17:00:00Z">
        <w:r w:rsidDel="003C068A">
          <w:delText>图</w:delText>
        </w:r>
      </w:del>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3C068A" w:rsidP="00D1413B">
      <w:pPr>
        <w:spacing w:line="360" w:lineRule="exact"/>
        <w:rPr>
          <w:rFonts w:hint="eastAsia"/>
        </w:rPr>
      </w:pPr>
      <w:ins w:id="156" w:author="china" w:date="2016-05-30T17:00:00Z">
        <w:r>
          <w:rPr>
            <w:rFonts w:hint="eastAsia"/>
          </w:rPr>
          <w:t>文字</w:t>
        </w:r>
        <w:r>
          <w:t>放到图前面</w:t>
        </w:r>
      </w:ins>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t>3</w:t>
      </w:r>
      <w:r w:rsidR="00EF24D7">
        <w:rPr>
          <w:rFonts w:hint="eastAsia"/>
        </w:rPr>
        <w:t>、</w:t>
      </w:r>
      <w:r>
        <w:rPr>
          <w:rFonts w:hint="eastAsia"/>
        </w:rPr>
        <w:t>机构和图片审核</w:t>
      </w:r>
      <w:r>
        <w:t>流程</w:t>
      </w:r>
      <w:del w:id="157" w:author="china" w:date="2016-05-30T17:00:00Z">
        <w:r w:rsidDel="003C068A">
          <w:delText>图</w:delText>
        </w:r>
      </w:del>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158" w:name="_Toc421781210"/>
      <w:r>
        <w:rPr>
          <w:rFonts w:ascii="黑体" w:hAnsi="黑体" w:hint="eastAsia"/>
          <w:sz w:val="28"/>
          <w:szCs w:val="28"/>
        </w:rPr>
        <w:t>5.2</w:t>
      </w:r>
      <w:r w:rsidRPr="003826E3">
        <w:rPr>
          <w:rFonts w:ascii="黑体" w:hAnsi="黑体" w:hint="eastAsia"/>
          <w:sz w:val="28"/>
          <w:szCs w:val="28"/>
        </w:rPr>
        <w:t>系统实现</w:t>
      </w:r>
      <w:bookmarkEnd w:id="15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159" w:name="_Toc421781211"/>
      <w:r>
        <w:rPr>
          <w:rFonts w:ascii="宋体" w:hAnsi="宋体" w:hint="eastAsia"/>
          <w:sz w:val="24"/>
          <w:szCs w:val="24"/>
        </w:rPr>
        <w:t>5.2</w:t>
      </w:r>
      <w:r w:rsidRPr="003826E3">
        <w:rPr>
          <w:rFonts w:ascii="宋体" w:hAnsi="宋体" w:hint="eastAsia"/>
          <w:sz w:val="24"/>
          <w:szCs w:val="24"/>
        </w:rPr>
        <w:t>.1</w:t>
      </w:r>
      <w:bookmarkEnd w:id="15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lastRenderedPageBreak/>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lastRenderedPageBreak/>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w:t>
            </w:r>
            <w:r>
              <w:rPr>
                <w:rFonts w:hint="eastAsia"/>
              </w:rPr>
              <w:lastRenderedPageBreak/>
              <w:t>符</w:t>
            </w:r>
          </w:p>
        </w:tc>
        <w:tc>
          <w:tcPr>
            <w:tcW w:w="998" w:type="dxa"/>
            <w:shd w:val="clear" w:color="auto" w:fill="auto"/>
          </w:tcPr>
          <w:p w:rsidR="008713E9" w:rsidRDefault="008713E9" w:rsidP="003141BC">
            <w:r>
              <w:rPr>
                <w:rFonts w:hint="eastAsia"/>
              </w:rPr>
              <w:lastRenderedPageBreak/>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lastRenderedPageBreak/>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lastRenderedPageBreak/>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lastRenderedPageBreak/>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lastRenderedPageBreak/>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lastRenderedPageBreak/>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lastRenderedPageBreak/>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lastRenderedPageBreak/>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lastRenderedPageBreak/>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lastRenderedPageBreak/>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lastRenderedPageBreak/>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lastRenderedPageBreak/>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lastRenderedPageBreak/>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160" w:name="_Toc421781218"/>
      <w:r>
        <w:rPr>
          <w:rFonts w:ascii="黑体" w:hAnsi="黑体" w:hint="eastAsia"/>
          <w:sz w:val="28"/>
          <w:szCs w:val="28"/>
        </w:rPr>
        <w:t>5.3</w:t>
      </w:r>
      <w:r w:rsidRPr="003826E3">
        <w:rPr>
          <w:rFonts w:ascii="黑体" w:hAnsi="黑体" w:hint="eastAsia"/>
          <w:sz w:val="28"/>
          <w:szCs w:val="28"/>
        </w:rPr>
        <w:t>系统测试</w:t>
      </w:r>
      <w:bookmarkEnd w:id="160"/>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161"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161"/>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162" w:name="_Toc421781219"/>
      <w:r>
        <w:rPr>
          <w:rFonts w:ascii="宋体" w:hAnsi="宋体" w:hint="eastAsia"/>
          <w:sz w:val="24"/>
          <w:szCs w:val="24"/>
        </w:rPr>
        <w:t>5.3</w:t>
      </w:r>
      <w:r w:rsidRPr="003826E3">
        <w:rPr>
          <w:rFonts w:ascii="宋体" w:hAnsi="宋体" w:hint="eastAsia"/>
          <w:sz w:val="24"/>
          <w:szCs w:val="24"/>
        </w:rPr>
        <w:t>.</w:t>
      </w:r>
      <w:bookmarkEnd w:id="162"/>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163"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163"/>
    </w:p>
    <w:p w:rsidR="00865D46" w:rsidRPr="00865D46" w:rsidRDefault="00566BCC" w:rsidP="00865D46">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366D8E">
        <w:rPr>
          <w:rFonts w:hint="eastAsia"/>
        </w:rPr>
        <w:t>系统</w:t>
      </w:r>
      <w:r w:rsidR="00366D8E">
        <w:t>采用高泰公司开发环境开发</w:t>
      </w:r>
      <w:r w:rsidR="00865D46">
        <w:rPr>
          <w:rFonts w:hint="eastAsia"/>
        </w:rPr>
        <w:t>，</w:t>
      </w:r>
      <w:r w:rsidR="00865D46" w:rsidRPr="00865D46">
        <w:rPr>
          <w:rFonts w:hint="eastAsia"/>
        </w:rPr>
        <w:t>本系统采用</w:t>
      </w:r>
      <w:r w:rsidR="00865D46" w:rsidRPr="00865D46">
        <w:rPr>
          <w:rFonts w:hint="eastAsia"/>
        </w:rPr>
        <w:t>B/S</w:t>
      </w:r>
      <w:r w:rsidR="00865D46">
        <w:rPr>
          <w:rFonts w:hint="eastAsia"/>
        </w:rPr>
        <w:t>模式</w:t>
      </w:r>
      <w:r w:rsidR="00865D46" w:rsidRPr="00865D46">
        <w:rPr>
          <w:rFonts w:hint="eastAsia"/>
        </w:rPr>
        <w:t>，使用</w:t>
      </w:r>
      <w:r w:rsidR="00865D46">
        <w:rPr>
          <w:rFonts w:hint="eastAsia"/>
        </w:rPr>
        <w:t>java</w:t>
      </w:r>
      <w:r w:rsidR="00865D46" w:rsidRPr="00865D46">
        <w:rPr>
          <w:rFonts w:hint="eastAsia"/>
        </w:rPr>
        <w:t>语言，数据库为</w:t>
      </w:r>
      <w:r w:rsidR="00865D46">
        <w:rPr>
          <w:rFonts w:hint="eastAsia"/>
        </w:rPr>
        <w:t>Oracle</w:t>
      </w:r>
      <w:r w:rsidR="00865D46" w:rsidRPr="00865D46">
        <w:rPr>
          <w:rFonts w:hint="eastAsia"/>
        </w:rPr>
        <w:t>，开发环境是</w:t>
      </w:r>
      <w:r w:rsidR="00865D46">
        <w:rPr>
          <w:rFonts w:hint="eastAsia"/>
        </w:rPr>
        <w:t>MyEclipse+Tomcat</w:t>
      </w:r>
      <w:r w:rsidR="00865D46" w:rsidRPr="00865D46">
        <w:rPr>
          <w:rFonts w:hint="eastAsia"/>
        </w:rPr>
        <w:t>。在此设计下的系统具有以下特点：</w:t>
      </w:r>
    </w:p>
    <w:p w:rsidR="00865D46" w:rsidRPr="00865D46" w:rsidRDefault="00865D46" w:rsidP="00865D46">
      <w:pPr>
        <w:spacing w:line="360" w:lineRule="exact"/>
        <w:ind w:firstLineChars="200" w:firstLine="420"/>
      </w:pPr>
      <w:r w:rsidRPr="00865D46">
        <w:rPr>
          <w:rFonts w:hint="eastAsia"/>
        </w:rPr>
        <w:t>（</w:t>
      </w:r>
      <w:r w:rsidRPr="00865D46">
        <w:rPr>
          <w:rFonts w:hint="eastAsia"/>
        </w:rPr>
        <w:t>1</w:t>
      </w:r>
      <w:r w:rsidRPr="00865D46">
        <w:rPr>
          <w:rFonts w:hint="eastAsia"/>
        </w:rPr>
        <w:t>）可操作性：</w:t>
      </w:r>
      <w:r>
        <w:rPr>
          <w:rFonts w:hint="eastAsia"/>
        </w:rPr>
        <w:t>系统</w:t>
      </w:r>
      <w:r w:rsidRPr="00865D46">
        <w:rPr>
          <w:rFonts w:hint="eastAsia"/>
        </w:rPr>
        <w:t>为用户提供了友好的界面，使用户具有良好的体验。</w:t>
      </w:r>
    </w:p>
    <w:p w:rsidR="00865D46" w:rsidRPr="00865D46" w:rsidRDefault="00865D46" w:rsidP="00865D46">
      <w:pPr>
        <w:spacing w:line="360" w:lineRule="exact"/>
        <w:ind w:firstLineChars="200" w:firstLine="420"/>
      </w:pPr>
      <w:r w:rsidRPr="00865D46">
        <w:rPr>
          <w:rFonts w:hint="eastAsia"/>
        </w:rPr>
        <w:t>（</w:t>
      </w:r>
      <w:r w:rsidRPr="00865D46">
        <w:rPr>
          <w:rFonts w:hint="eastAsia"/>
        </w:rPr>
        <w:t>2</w:t>
      </w:r>
      <w:r w:rsidRPr="00865D46">
        <w:rPr>
          <w:rFonts w:hint="eastAsia"/>
        </w:rPr>
        <w:t>）实际性：</w:t>
      </w:r>
      <w:r w:rsidR="00AB721F">
        <w:rPr>
          <w:rFonts w:hint="eastAsia"/>
        </w:rPr>
        <w:t>《易学习》</w:t>
      </w:r>
      <w:r w:rsidR="00AB721F">
        <w:rPr>
          <w:rFonts w:hint="eastAsia"/>
        </w:rPr>
        <w:t xml:space="preserve"> </w:t>
      </w:r>
      <w:r w:rsidR="00AB721F">
        <w:rPr>
          <w:rFonts w:hint="eastAsia"/>
        </w:rPr>
        <w:t>平台完成了用户对教育机构查找了解的需求，针对性强，具有良好的实际意义</w:t>
      </w:r>
      <w:r w:rsidRPr="00865D46">
        <w:rPr>
          <w:rFonts w:hint="eastAsia"/>
        </w:rPr>
        <w:t>。</w:t>
      </w:r>
    </w:p>
    <w:p w:rsidR="006F3FC2" w:rsidRDefault="00865D46" w:rsidP="003B2F26">
      <w:pPr>
        <w:spacing w:line="360" w:lineRule="exact"/>
        <w:ind w:firstLineChars="200" w:firstLine="420"/>
        <w:rPr>
          <w:ins w:id="164" w:author="china" w:date="2016-05-30T17:04:00Z"/>
        </w:rPr>
      </w:pPr>
      <w:r w:rsidRPr="00865D46">
        <w:rPr>
          <w:rFonts w:hint="eastAsia"/>
        </w:rPr>
        <w:t>（</w:t>
      </w:r>
      <w:r w:rsidRPr="00865D46">
        <w:rPr>
          <w:rFonts w:hint="eastAsia"/>
        </w:rPr>
        <w:t>3</w:t>
      </w:r>
      <w:r w:rsidRPr="00865D46">
        <w:rPr>
          <w:rFonts w:hint="eastAsia"/>
        </w:rPr>
        <w:t>）安全性：本系统对用户和管理员的登录进行必要的身份验证，尤其注重控制管理员权限及用户的相关权限，保证系统的正常运作不会受到人为因素的干扰。</w:t>
      </w:r>
    </w:p>
    <w:p w:rsidR="00A76475" w:rsidRDefault="00A76475" w:rsidP="003B2F26">
      <w:pPr>
        <w:spacing w:line="360" w:lineRule="exact"/>
        <w:ind w:firstLineChars="200" w:firstLine="420"/>
        <w:rPr>
          <w:ins w:id="165" w:author="china" w:date="2016-05-30T17:04:00Z"/>
        </w:rPr>
      </w:pPr>
    </w:p>
    <w:p w:rsidR="00A76475" w:rsidRDefault="00A76475" w:rsidP="003B2F26">
      <w:pPr>
        <w:spacing w:line="360" w:lineRule="exact"/>
        <w:ind w:firstLineChars="200" w:firstLine="420"/>
        <w:rPr>
          <w:ins w:id="166" w:author="china" w:date="2016-05-30T17:04:00Z"/>
        </w:rPr>
      </w:pPr>
    </w:p>
    <w:p w:rsidR="00A76475" w:rsidRPr="003B2F26" w:rsidRDefault="00A76475" w:rsidP="003B2F26">
      <w:pPr>
        <w:spacing w:line="360" w:lineRule="exact"/>
        <w:ind w:firstLineChars="200" w:firstLine="420"/>
        <w:rPr>
          <w:rFonts w:hint="eastAsia"/>
        </w:rPr>
      </w:pPr>
    </w:p>
    <w:sectPr w:rsidR="00A76475" w:rsidRPr="003B2F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C97" w:rsidRDefault="00B23C97">
      <w:r>
        <w:separator/>
      </w:r>
    </w:p>
  </w:endnote>
  <w:endnote w:type="continuationSeparator" w:id="0">
    <w:p w:rsidR="00B23C97" w:rsidRDefault="00B23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1060903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C97" w:rsidRDefault="00B23C97">
      <w:r>
        <w:separator/>
      </w:r>
    </w:p>
  </w:footnote>
  <w:footnote w:type="continuationSeparator" w:id="0">
    <w:p w:rsidR="00B23C97" w:rsidRDefault="00B23C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4F5FE4" w:rsidRDefault="004F5FE4">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72A2C5F"/>
    <w:multiLevelType w:val="hybridMultilevel"/>
    <w:tmpl w:val="D9C4C86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3"/>
  </w:num>
  <w:num w:numId="4">
    <w:abstractNumId w:val="19"/>
  </w:num>
  <w:num w:numId="5">
    <w:abstractNumId w:val="9"/>
  </w:num>
  <w:num w:numId="6">
    <w:abstractNumId w:val="17"/>
  </w:num>
  <w:num w:numId="7">
    <w:abstractNumId w:val="25"/>
  </w:num>
  <w:num w:numId="8">
    <w:abstractNumId w:val="6"/>
  </w:num>
  <w:num w:numId="9">
    <w:abstractNumId w:val="3"/>
  </w:num>
  <w:num w:numId="10">
    <w:abstractNumId w:val="32"/>
  </w:num>
  <w:num w:numId="11">
    <w:abstractNumId w:val="28"/>
  </w:num>
  <w:num w:numId="12">
    <w:abstractNumId w:val="4"/>
  </w:num>
  <w:num w:numId="13">
    <w:abstractNumId w:val="5"/>
  </w:num>
  <w:num w:numId="14">
    <w:abstractNumId w:val="29"/>
  </w:num>
  <w:num w:numId="15">
    <w:abstractNumId w:val="12"/>
  </w:num>
  <w:num w:numId="16">
    <w:abstractNumId w:val="1"/>
  </w:num>
  <w:num w:numId="17">
    <w:abstractNumId w:val="21"/>
  </w:num>
  <w:num w:numId="18">
    <w:abstractNumId w:val="16"/>
  </w:num>
  <w:num w:numId="19">
    <w:abstractNumId w:val="20"/>
  </w:num>
  <w:num w:numId="20">
    <w:abstractNumId w:val="14"/>
  </w:num>
  <w:num w:numId="21">
    <w:abstractNumId w:val="11"/>
  </w:num>
  <w:num w:numId="22">
    <w:abstractNumId w:val="22"/>
  </w:num>
  <w:num w:numId="23">
    <w:abstractNumId w:val="2"/>
  </w:num>
  <w:num w:numId="24">
    <w:abstractNumId w:val="24"/>
  </w:num>
  <w:num w:numId="25">
    <w:abstractNumId w:val="18"/>
  </w:num>
  <w:num w:numId="26">
    <w:abstractNumId w:val="27"/>
  </w:num>
  <w:num w:numId="27">
    <w:abstractNumId w:val="13"/>
  </w:num>
  <w:num w:numId="28">
    <w:abstractNumId w:val="15"/>
  </w:num>
  <w:num w:numId="29">
    <w:abstractNumId w:val="7"/>
  </w:num>
  <w:num w:numId="30">
    <w:abstractNumId w:val="8"/>
  </w:num>
  <w:num w:numId="31">
    <w:abstractNumId w:val="30"/>
  </w:num>
  <w:num w:numId="32">
    <w:abstractNumId w:val="26"/>
  </w:num>
  <w:num w:numId="33">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na">
    <w15:presenceInfo w15:providerId="None" w15:userId="chi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A7E29"/>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7234"/>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005D"/>
    <w:rsid w:val="001E0A6E"/>
    <w:rsid w:val="001E4E19"/>
    <w:rsid w:val="001E5AC9"/>
    <w:rsid w:val="001F363E"/>
    <w:rsid w:val="001F4573"/>
    <w:rsid w:val="001F5128"/>
    <w:rsid w:val="002031D5"/>
    <w:rsid w:val="002031DD"/>
    <w:rsid w:val="00203D38"/>
    <w:rsid w:val="00205098"/>
    <w:rsid w:val="00210DE6"/>
    <w:rsid w:val="0021160D"/>
    <w:rsid w:val="00211DD2"/>
    <w:rsid w:val="00215C05"/>
    <w:rsid w:val="002269FD"/>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2F26"/>
    <w:rsid w:val="003B3957"/>
    <w:rsid w:val="003B4763"/>
    <w:rsid w:val="003B61EF"/>
    <w:rsid w:val="003B6DA0"/>
    <w:rsid w:val="003C068A"/>
    <w:rsid w:val="003C0A37"/>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34F03"/>
    <w:rsid w:val="00436076"/>
    <w:rsid w:val="004426B9"/>
    <w:rsid w:val="0044343B"/>
    <w:rsid w:val="00447089"/>
    <w:rsid w:val="004470D7"/>
    <w:rsid w:val="00450671"/>
    <w:rsid w:val="00456C64"/>
    <w:rsid w:val="004612A0"/>
    <w:rsid w:val="0046179D"/>
    <w:rsid w:val="00463DD6"/>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4F5FE4"/>
    <w:rsid w:val="00504915"/>
    <w:rsid w:val="00507790"/>
    <w:rsid w:val="00510E35"/>
    <w:rsid w:val="005146BB"/>
    <w:rsid w:val="005211CD"/>
    <w:rsid w:val="00522D91"/>
    <w:rsid w:val="00531F43"/>
    <w:rsid w:val="00533722"/>
    <w:rsid w:val="00534366"/>
    <w:rsid w:val="005346B4"/>
    <w:rsid w:val="0053590B"/>
    <w:rsid w:val="00542A9E"/>
    <w:rsid w:val="00544F0F"/>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29B"/>
    <w:rsid w:val="0064264D"/>
    <w:rsid w:val="006462ED"/>
    <w:rsid w:val="00647CAC"/>
    <w:rsid w:val="00647E78"/>
    <w:rsid w:val="00652749"/>
    <w:rsid w:val="006557FC"/>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2F15"/>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B294A"/>
    <w:rsid w:val="007C070C"/>
    <w:rsid w:val="007C0D23"/>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3020C"/>
    <w:rsid w:val="00830DF1"/>
    <w:rsid w:val="00841181"/>
    <w:rsid w:val="00841CC1"/>
    <w:rsid w:val="008459C0"/>
    <w:rsid w:val="00845AF8"/>
    <w:rsid w:val="00847F6F"/>
    <w:rsid w:val="008576A3"/>
    <w:rsid w:val="00860234"/>
    <w:rsid w:val="00861674"/>
    <w:rsid w:val="0086226A"/>
    <w:rsid w:val="00862397"/>
    <w:rsid w:val="00865D46"/>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3D84"/>
    <w:rsid w:val="00A1521D"/>
    <w:rsid w:val="00A21350"/>
    <w:rsid w:val="00A25CD4"/>
    <w:rsid w:val="00A2795C"/>
    <w:rsid w:val="00A27DB2"/>
    <w:rsid w:val="00A32ACC"/>
    <w:rsid w:val="00A34F9B"/>
    <w:rsid w:val="00A3730B"/>
    <w:rsid w:val="00A4251A"/>
    <w:rsid w:val="00A43FA8"/>
    <w:rsid w:val="00A44D9A"/>
    <w:rsid w:val="00A5255C"/>
    <w:rsid w:val="00A52D64"/>
    <w:rsid w:val="00A5799C"/>
    <w:rsid w:val="00A66E07"/>
    <w:rsid w:val="00A67691"/>
    <w:rsid w:val="00A70605"/>
    <w:rsid w:val="00A737E3"/>
    <w:rsid w:val="00A73825"/>
    <w:rsid w:val="00A741EF"/>
    <w:rsid w:val="00A76475"/>
    <w:rsid w:val="00A76FDB"/>
    <w:rsid w:val="00A83331"/>
    <w:rsid w:val="00A83FFB"/>
    <w:rsid w:val="00A865AE"/>
    <w:rsid w:val="00A8740B"/>
    <w:rsid w:val="00A95415"/>
    <w:rsid w:val="00AA1151"/>
    <w:rsid w:val="00AA61B6"/>
    <w:rsid w:val="00AA7E23"/>
    <w:rsid w:val="00AB1699"/>
    <w:rsid w:val="00AB253A"/>
    <w:rsid w:val="00AB53D2"/>
    <w:rsid w:val="00AB721F"/>
    <w:rsid w:val="00AB7B26"/>
    <w:rsid w:val="00AC6D14"/>
    <w:rsid w:val="00AD2267"/>
    <w:rsid w:val="00AD5C3C"/>
    <w:rsid w:val="00AD63F2"/>
    <w:rsid w:val="00AD7EBE"/>
    <w:rsid w:val="00AE1A58"/>
    <w:rsid w:val="00AE3625"/>
    <w:rsid w:val="00AE4BE1"/>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3C9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A2B9D"/>
    <w:rsid w:val="00EA421F"/>
    <w:rsid w:val="00EA76A1"/>
    <w:rsid w:val="00EA7B94"/>
    <w:rsid w:val="00EB0EE2"/>
    <w:rsid w:val="00EB2E1A"/>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3EA1"/>
    <w:rsid w:val="00F24F94"/>
    <w:rsid w:val="00F31D98"/>
    <w:rsid w:val="00F350CB"/>
    <w:rsid w:val="00F43B07"/>
    <w:rsid w:val="00F5231A"/>
    <w:rsid w:val="00F614FC"/>
    <w:rsid w:val="00F72BE4"/>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B0CAAC8-C0C3-4669-AFF1-227351E98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865D46"/>
    <w:rPr>
      <w:sz w:val="18"/>
      <w:szCs w:val="18"/>
    </w:rPr>
  </w:style>
  <w:style w:type="character" w:customStyle="1" w:styleId="Char1">
    <w:name w:val="批注框文本 Char"/>
    <w:basedOn w:val="a0"/>
    <w:link w:val="aa"/>
    <w:uiPriority w:val="99"/>
    <w:semiHidden/>
    <w:rsid w:val="00865D4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043751082">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5.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package" Target="embeddings/Microsoft_Visio___222.vsdx"/><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1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2896B-E407-47D6-B81F-02D2833D6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68</Pages>
  <Words>5424</Words>
  <Characters>30922</Characters>
  <Application>Microsoft Office Word</Application>
  <DocSecurity>0</DocSecurity>
  <Lines>257</Lines>
  <Paragraphs>72</Paragraphs>
  <ScaleCrop>false</ScaleCrop>
  <Company>Microsoft</Company>
  <LinksUpToDate>false</LinksUpToDate>
  <CharactersWithSpaces>36274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china</cp:lastModifiedBy>
  <cp:revision>1066</cp:revision>
  <dcterms:created xsi:type="dcterms:W3CDTF">2016-05-22T14:59:00Z</dcterms:created>
  <dcterms:modified xsi:type="dcterms:W3CDTF">2016-05-30T09:05:00Z</dcterms:modified>
</cp:coreProperties>
</file>