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7EF6" w:rsidRDefault="002A7EF6" w:rsidP="002A7EF6">
      <w:pPr>
        <w:rPr>
          <w:rFonts w:eastAsia="楷体_GB2312"/>
          <w:spacing w:val="-20"/>
          <w:sz w:val="28"/>
          <w:szCs w:val="22"/>
          <w:u w:val="single"/>
        </w:rPr>
      </w:pPr>
      <w:bookmarkStart w:id="0" w:name="_Toc263583764"/>
      <w:bookmarkStart w:id="1" w:name="_Toc263350114"/>
      <w:bookmarkStart w:id="2" w:name="_Toc263351076"/>
      <w:r>
        <w:rPr>
          <w:rFonts w:ascii="Calibri" w:eastAsia="楷体_GB2312" w:hAnsi="Calibri" w:cs="楷体_GB2312" w:hint="eastAsia"/>
          <w:spacing w:val="-20"/>
          <w:sz w:val="28"/>
          <w:szCs w:val="22"/>
        </w:rPr>
        <w:t>编号：</w:t>
      </w:r>
      <w:r>
        <w:rPr>
          <w:rFonts w:ascii="Calibri" w:eastAsia="楷体_GB2312" w:hAnsi="Calibri" w:cs="楷体_GB2312" w:hint="eastAsia"/>
          <w:spacing w:val="-20"/>
          <w:sz w:val="28"/>
          <w:szCs w:val="22"/>
          <w:u w:val="single"/>
        </w:rPr>
        <w:t>（</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）字</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号</w:t>
      </w:r>
    </w:p>
    <w:p w:rsidR="002A7EF6" w:rsidRDefault="002A7EF6" w:rsidP="002A7EF6">
      <w:pPr>
        <w:rPr>
          <w:u w:val="single"/>
        </w:rPr>
      </w:pPr>
    </w:p>
    <w:p w:rsidR="002A7EF6" w:rsidRDefault="002A7EF6" w:rsidP="002A7EF6">
      <w:pPr>
        <w:rPr>
          <w:u w:val="single"/>
        </w:rPr>
      </w:pPr>
    </w:p>
    <w:p w:rsidR="002A7EF6" w:rsidRDefault="002A7EF6" w:rsidP="002A7EF6">
      <w:pPr>
        <w:rPr>
          <w:u w:val="single"/>
        </w:rPr>
      </w:pPr>
    </w:p>
    <w:p w:rsidR="002A7EF6" w:rsidRDefault="002A7EF6" w:rsidP="002A7EF6">
      <w:pPr>
        <w:ind w:firstLine="1348"/>
        <w:jc w:val="center"/>
        <w:rPr>
          <w:rFonts w:eastAsia="黑体"/>
          <w:spacing w:val="40"/>
          <w:w w:val="60"/>
          <w:sz w:val="100"/>
          <w:szCs w:val="22"/>
        </w:rPr>
      </w:pPr>
      <w:r>
        <w:rPr>
          <w:rFonts w:ascii="Calibri" w:eastAsia="黑体" w:hAnsi="Calibri" w:cs="黑体" w:hint="eastAsia"/>
          <w:spacing w:val="40"/>
          <w:w w:val="60"/>
          <w:sz w:val="100"/>
          <w:szCs w:val="22"/>
        </w:rPr>
        <w:t>本科生毕业设计（论文）</w:t>
      </w:r>
    </w:p>
    <w:p w:rsidR="002A7EF6" w:rsidRDefault="002A7EF6" w:rsidP="002A7EF6">
      <w:pPr>
        <w:ind w:firstLine="640"/>
        <w:rPr>
          <w:rFonts w:ascii="宋体" w:hAnsi="宋体" w:cs="宋体"/>
          <w:sz w:val="32"/>
          <w:szCs w:val="32"/>
        </w:rPr>
      </w:pPr>
      <w:r>
        <w:rPr>
          <w:rFonts w:ascii="宋体" w:hAnsi="宋体" w:cs="宋体" w:hint="eastAsia"/>
          <w:sz w:val="32"/>
          <w:szCs w:val="32"/>
        </w:rPr>
        <w:tab/>
      </w:r>
    </w:p>
    <w:p w:rsidR="002A7EF6" w:rsidRDefault="002A7EF6" w:rsidP="002A7EF6">
      <w:pPr>
        <w:ind w:firstLine="640"/>
        <w:rPr>
          <w:rFonts w:ascii="宋体" w:hAnsi="宋体" w:cs="宋体"/>
          <w:sz w:val="32"/>
          <w:szCs w:val="32"/>
        </w:rPr>
      </w:pPr>
    </w:p>
    <w:p w:rsidR="002A7EF6" w:rsidRDefault="002A7EF6" w:rsidP="002A7EF6">
      <w:pPr>
        <w:ind w:firstLineChars="500" w:firstLine="1500"/>
        <w:rPr>
          <w:rFonts w:ascii="宋体" w:hAnsi="宋体" w:cs="宋体"/>
          <w:sz w:val="30"/>
          <w:szCs w:val="30"/>
          <w:u w:val="single"/>
        </w:rPr>
      </w:pPr>
      <w:r>
        <w:rPr>
          <w:rFonts w:ascii="宋体" w:hAnsi="宋体" w:cs="宋体" w:hint="eastAsia"/>
          <w:sz w:val="30"/>
          <w:szCs w:val="30"/>
        </w:rPr>
        <w:t>题目：</w:t>
      </w:r>
      <w:r>
        <w:rPr>
          <w:rFonts w:ascii="宋体" w:hAnsi="宋体" w:cs="宋体" w:hint="eastAsia"/>
          <w:sz w:val="30"/>
          <w:szCs w:val="30"/>
          <w:u w:val="single"/>
        </w:rPr>
        <w:t xml:space="preserve">   </w:t>
      </w:r>
      <w:r w:rsidRPr="00C54835">
        <w:rPr>
          <w:rFonts w:ascii="楷体_GB2312" w:hint="eastAsia"/>
          <w:sz w:val="32"/>
          <w:u w:val="single"/>
        </w:rPr>
        <w:t>《易学习——口碑子平台》</w:t>
      </w:r>
      <w:r w:rsidRPr="00C54835">
        <w:rPr>
          <w:rFonts w:ascii="楷体_GB2312" w:hint="eastAsia"/>
          <w:sz w:val="32"/>
          <w:u w:val="single"/>
        </w:rPr>
        <w:t>II</w:t>
      </w:r>
      <w:r>
        <w:rPr>
          <w:rFonts w:ascii="楷体_GB2312"/>
          <w:sz w:val="32"/>
          <w:u w:val="single"/>
        </w:rPr>
        <w:t xml:space="preserve">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姓名：</w:t>
      </w:r>
      <w:r>
        <w:rPr>
          <w:rFonts w:ascii="宋体" w:hAnsi="宋体" w:cs="宋体" w:hint="eastAsia"/>
          <w:sz w:val="30"/>
          <w:szCs w:val="30"/>
          <w:u w:val="single"/>
        </w:rPr>
        <w:t xml:space="preserve">   </w:t>
      </w:r>
      <w:r>
        <w:rPr>
          <w:rFonts w:ascii="楷体_GB2312" w:eastAsia="楷体_GB2312" w:hint="eastAsia"/>
          <w:bCs/>
          <w:sz w:val="30"/>
          <w:szCs w:val="30"/>
          <w:u w:val="single"/>
        </w:rPr>
        <w:t>陈斌</w:t>
      </w:r>
      <w:r>
        <w:rPr>
          <w:rFonts w:ascii="宋体" w:hAnsi="宋体" w:cs="宋体" w:hint="eastAsia"/>
          <w:sz w:val="30"/>
          <w:szCs w:val="30"/>
          <w:u w:val="single"/>
        </w:rPr>
        <w:t xml:space="preserve">    </w:t>
      </w:r>
      <w:r>
        <w:rPr>
          <w:rFonts w:ascii="宋体" w:hAnsi="宋体" w:cs="宋体" w:hint="eastAsia"/>
          <w:sz w:val="30"/>
          <w:szCs w:val="30"/>
        </w:rPr>
        <w:t xml:space="preserve">  学号：</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_GB2312" w:eastAsia="楷体_GB2312"/>
          <w:bCs/>
          <w:sz w:val="30"/>
          <w:szCs w:val="30"/>
          <w:u w:val="single"/>
        </w:rPr>
        <w:t xml:space="preserve">08123315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班级：</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 w:eastAsia="楷体" w:hAnsi="楷体" w:cs="楷体" w:hint="eastAsia"/>
          <w:bCs/>
          <w:sz w:val="30"/>
          <w:szCs w:val="30"/>
          <w:u w:val="single"/>
        </w:rPr>
        <w:t>计算机科学与技术12</w:t>
      </w:r>
      <w:r>
        <w:rPr>
          <w:rFonts w:ascii="楷体" w:eastAsia="楷体" w:hAnsi="楷体" w:cs="楷体"/>
          <w:bCs/>
          <w:sz w:val="30"/>
          <w:szCs w:val="30"/>
          <w:u w:val="single"/>
        </w:rPr>
        <w:t>-4</w:t>
      </w:r>
      <w:r>
        <w:rPr>
          <w:rFonts w:ascii="楷体" w:eastAsia="楷体" w:hAnsi="楷体" w:cs="楷体" w:hint="eastAsia"/>
          <w:bCs/>
          <w:sz w:val="30"/>
          <w:szCs w:val="30"/>
          <w:u w:val="single"/>
        </w:rPr>
        <w:t xml:space="preserve">班   </w:t>
      </w:r>
      <w:r>
        <w:rPr>
          <w:rFonts w:ascii="楷体" w:eastAsia="楷体" w:hAnsi="楷体" w:cs="楷体"/>
          <w:bCs/>
          <w:sz w:val="30"/>
          <w:szCs w:val="30"/>
          <w:u w:val="single"/>
        </w:rPr>
        <w:t xml:space="preserve">  </w:t>
      </w:r>
      <w:r>
        <w:rPr>
          <w:rFonts w:ascii="宋体" w:hAnsi="宋体" w:cs="宋体" w:hint="eastAsia"/>
          <w:sz w:val="30"/>
          <w:szCs w:val="30"/>
          <w:u w:val="single"/>
        </w:rPr>
        <w:t xml:space="preserve">   </w:t>
      </w:r>
    </w:p>
    <w:p w:rsidR="002A7EF6" w:rsidRDefault="002A7EF6" w:rsidP="002A7EF6">
      <w:pPr>
        <w:ind w:firstLine="640"/>
        <w:rPr>
          <w:rFonts w:ascii="宋体" w:hAnsi="宋体" w:cs="宋体"/>
          <w:sz w:val="32"/>
          <w:szCs w:val="32"/>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Pr>
        <w:jc w:val="center"/>
      </w:pPr>
      <w:r>
        <w:rPr>
          <w:rFonts w:ascii="Calibri" w:hAnsi="Calibri" w:cs="黑体"/>
          <w:noProof/>
          <w:szCs w:val="22"/>
        </w:rPr>
        <w:drawing>
          <wp:inline distT="0" distB="0" distL="0" distR="0" wp14:anchorId="338F43C3" wp14:editId="1A276603">
            <wp:extent cx="1847850" cy="342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42900"/>
                    </a:xfrm>
                    <a:prstGeom prst="rect">
                      <a:avLst/>
                    </a:prstGeom>
                    <a:noFill/>
                    <a:ln>
                      <a:noFill/>
                    </a:ln>
                  </pic:spPr>
                </pic:pic>
              </a:graphicData>
            </a:graphic>
          </wp:inline>
        </w:drawing>
      </w:r>
    </w:p>
    <w:p w:rsidR="002A7EF6" w:rsidRDefault="002A7EF6" w:rsidP="002A7EF6">
      <w:pPr>
        <w:ind w:firstLine="600"/>
        <w:jc w:val="center"/>
        <w:rPr>
          <w:rFonts w:ascii="宋体" w:hAnsi="宋体" w:cs="宋体"/>
          <w:sz w:val="30"/>
          <w:szCs w:val="22"/>
        </w:rPr>
      </w:pPr>
      <w:r>
        <w:rPr>
          <w:rFonts w:ascii="宋体" w:hAnsi="宋体" w:cs="宋体" w:hint="eastAsia"/>
          <w:sz w:val="30"/>
          <w:szCs w:val="22"/>
        </w:rPr>
        <w:t>二〇一六年六月</w:t>
      </w:r>
    </w:p>
    <w:p w:rsidR="002A7EF6" w:rsidRDefault="002A7EF6" w:rsidP="002A7EF6">
      <w:pPr>
        <w:ind w:firstLine="600"/>
        <w:jc w:val="center"/>
        <w:rPr>
          <w:rFonts w:ascii="宋体" w:hAnsi="宋体" w:cs="宋体"/>
          <w:sz w:val="30"/>
          <w:szCs w:val="22"/>
        </w:rPr>
      </w:pPr>
    </w:p>
    <w:p w:rsidR="002A7EF6" w:rsidRDefault="002A7EF6" w:rsidP="002A7EF6">
      <w:pPr>
        <w:spacing w:after="156"/>
        <w:jc w:val="center"/>
        <w:rPr>
          <w:sz w:val="48"/>
          <w:szCs w:val="48"/>
        </w:rPr>
      </w:pPr>
      <w:r>
        <w:rPr>
          <w:rFonts w:ascii="楷体_GB2312" w:eastAsia="楷体_GB2312" w:hint="eastAsia"/>
          <w:sz w:val="52"/>
          <w:szCs w:val="52"/>
        </w:rPr>
        <w:t>中 国 矿 业 大 学</w:t>
      </w:r>
    </w:p>
    <w:p w:rsidR="002A7EF6" w:rsidRDefault="002A7EF6" w:rsidP="002A7EF6">
      <w:pPr>
        <w:spacing w:after="156"/>
        <w:jc w:val="center"/>
        <w:rPr>
          <w:sz w:val="72"/>
          <w:szCs w:val="72"/>
        </w:rPr>
      </w:pPr>
      <w:r>
        <w:rPr>
          <w:rFonts w:hint="eastAsia"/>
          <w:sz w:val="72"/>
          <w:szCs w:val="72"/>
        </w:rPr>
        <w:lastRenderedPageBreak/>
        <w:t>本</w:t>
      </w:r>
      <w:r>
        <w:rPr>
          <w:sz w:val="72"/>
          <w:szCs w:val="72"/>
        </w:rPr>
        <w:t xml:space="preserve"> </w:t>
      </w:r>
      <w:r>
        <w:rPr>
          <w:rFonts w:hint="eastAsia"/>
          <w:sz w:val="72"/>
          <w:szCs w:val="72"/>
        </w:rPr>
        <w:t>科</w:t>
      </w:r>
      <w:r>
        <w:rPr>
          <w:sz w:val="72"/>
          <w:szCs w:val="72"/>
        </w:rPr>
        <w:t xml:space="preserve"> </w:t>
      </w:r>
      <w:r>
        <w:rPr>
          <w:rFonts w:hint="eastAsia"/>
          <w:sz w:val="72"/>
          <w:szCs w:val="72"/>
        </w:rPr>
        <w:t>生</w:t>
      </w:r>
      <w:r>
        <w:rPr>
          <w:sz w:val="72"/>
          <w:szCs w:val="72"/>
        </w:rPr>
        <w:t xml:space="preserve"> </w:t>
      </w:r>
      <w:r>
        <w:rPr>
          <w:rFonts w:hint="eastAsia"/>
          <w:sz w:val="72"/>
          <w:szCs w:val="72"/>
        </w:rPr>
        <w:t>毕</w:t>
      </w:r>
      <w:r>
        <w:rPr>
          <w:sz w:val="72"/>
          <w:szCs w:val="72"/>
        </w:rPr>
        <w:t xml:space="preserve"> </w:t>
      </w:r>
      <w:r>
        <w:rPr>
          <w:rFonts w:hint="eastAsia"/>
          <w:sz w:val="72"/>
          <w:szCs w:val="72"/>
        </w:rPr>
        <w:t>业</w:t>
      </w:r>
      <w:r>
        <w:rPr>
          <w:sz w:val="72"/>
          <w:szCs w:val="72"/>
        </w:rPr>
        <w:t xml:space="preserve"> </w:t>
      </w:r>
      <w:r>
        <w:rPr>
          <w:rFonts w:hint="eastAsia"/>
          <w:sz w:val="72"/>
          <w:szCs w:val="72"/>
        </w:rPr>
        <w:t>设</w:t>
      </w:r>
      <w:r>
        <w:rPr>
          <w:sz w:val="72"/>
          <w:szCs w:val="72"/>
        </w:rPr>
        <w:t xml:space="preserve"> </w:t>
      </w:r>
      <w:r>
        <w:rPr>
          <w:rFonts w:hint="eastAsia"/>
          <w:sz w:val="72"/>
          <w:szCs w:val="72"/>
        </w:rPr>
        <w:t>计</w:t>
      </w:r>
    </w:p>
    <w:p w:rsidR="002A7EF6" w:rsidRDefault="002A7EF6" w:rsidP="002A7EF6">
      <w:pPr>
        <w:spacing w:after="156"/>
        <w:ind w:firstLine="1040"/>
        <w:jc w:val="center"/>
        <w:rPr>
          <w:sz w:val="52"/>
          <w:szCs w:val="52"/>
        </w:rPr>
      </w:pP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w:t>
      </w:r>
      <w:r>
        <w:rPr>
          <w:rFonts w:ascii="楷体_GB2312" w:eastAsia="楷体_GB2312"/>
          <w:b/>
          <w:bCs/>
          <w:sz w:val="32"/>
          <w:szCs w:val="30"/>
          <w:u w:val="single"/>
        </w:rPr>
        <w:t>08123315</w:t>
      </w:r>
      <w:r>
        <w:rPr>
          <w:rFonts w:ascii="楷体_GB2312" w:eastAsia="楷体_GB2312" w:hint="eastAsia"/>
          <w:b/>
          <w:bCs/>
          <w:sz w:val="32"/>
          <w:szCs w:val="30"/>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sz w:val="32"/>
          <w:u w:val="single"/>
        </w:rPr>
        <w:t>计算机科学与技术学院</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sz w:val="32"/>
          <w:u w:val="single"/>
        </w:rPr>
        <w:t>计算机科学与技术</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论文题目：</w:t>
      </w:r>
      <w:r>
        <w:rPr>
          <w:rFonts w:ascii="楷体_GB2312" w:eastAsia="楷体_GB2312" w:hint="eastAsia"/>
          <w:sz w:val="32"/>
          <w:u w:val="single"/>
        </w:rPr>
        <w:t xml:space="preserve"> </w:t>
      </w:r>
      <w:r>
        <w:rPr>
          <w:rFonts w:ascii="楷体_GB2312" w:eastAsia="楷体_GB2312" w:hint="eastAsia"/>
          <w:b/>
          <w:sz w:val="32"/>
          <w:u w:val="single"/>
        </w:rPr>
        <w:t xml:space="preserve">   </w:t>
      </w:r>
      <w:r>
        <w:rPr>
          <w:rFonts w:ascii="楷体_GB2312" w:eastAsia="楷体_GB2312"/>
          <w:b/>
          <w:sz w:val="32"/>
          <w:u w:val="single"/>
        </w:rPr>
        <w:t xml:space="preserve"> </w:t>
      </w:r>
      <w:r w:rsidRPr="00261FAC">
        <w:rPr>
          <w:rFonts w:ascii="楷体" w:eastAsia="楷体" w:hAnsi="楷体" w:hint="eastAsia"/>
          <w:b/>
          <w:spacing w:val="-20"/>
          <w:sz w:val="32"/>
          <w:szCs w:val="32"/>
          <w:u w:val="single"/>
        </w:rPr>
        <w:t>《易学习——口碑子平台》II</w:t>
      </w:r>
      <w:r>
        <w:rPr>
          <w:rFonts w:ascii="楷体" w:eastAsia="楷体" w:hAnsi="楷体" w:hint="eastAsia"/>
          <w:b/>
          <w:sz w:val="32"/>
          <w:u w:val="single"/>
        </w:rPr>
        <w:t xml:space="preserve">  </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szCs w:val="30"/>
          <w:u w:val="single"/>
        </w:rPr>
        <w:t xml:space="preserve">                                    </w:t>
      </w: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w:t>
      </w:r>
      <w:r>
        <w:rPr>
          <w:rFonts w:ascii="楷体_GB2312" w:eastAsia="楷体_GB2312" w:hint="eastAsia"/>
          <w:bCs/>
          <w:sz w:val="32"/>
          <w:u w:val="single"/>
        </w:rPr>
        <w:t xml:space="preserve"> </w:t>
      </w:r>
      <w:r>
        <w:rPr>
          <w:rFonts w:ascii="楷体_GB2312" w:eastAsia="楷体_GB2312" w:hint="eastAsia"/>
          <w:b/>
          <w:sz w:val="32"/>
          <w:u w:val="single"/>
        </w:rPr>
        <w:t>教授</w:t>
      </w:r>
      <w:r>
        <w:rPr>
          <w:rFonts w:ascii="楷体_GB2312" w:eastAsia="楷体_GB2312" w:hint="eastAsia"/>
          <w:bCs/>
          <w:sz w:val="32"/>
          <w:u w:val="single"/>
        </w:rPr>
        <w:t xml:space="preserve">    </w:t>
      </w:r>
      <w:r>
        <w:rPr>
          <w:rFonts w:ascii="楷体_GB2312" w:eastAsia="楷体_GB2312" w:hint="eastAsia"/>
          <w:b/>
          <w:bCs/>
          <w:sz w:val="32"/>
          <w:u w:val="single"/>
        </w:rPr>
        <w:t xml:space="preserve">   </w:t>
      </w: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left="5040" w:firstLine="640"/>
        <w:rPr>
          <w:rFonts w:eastAsia="楷体_GB2312"/>
          <w:sz w:val="32"/>
        </w:rPr>
      </w:pPr>
      <w:r>
        <w:rPr>
          <w:rFonts w:eastAsia="楷体_GB2312"/>
          <w:bCs/>
          <w:sz w:val="32"/>
        </w:rPr>
        <w:t>201</w:t>
      </w:r>
      <w:r>
        <w:rPr>
          <w:rFonts w:eastAsia="楷体_GB2312" w:hint="eastAsia"/>
          <w:bCs/>
          <w:sz w:val="32"/>
        </w:rPr>
        <w:t>6</w:t>
      </w:r>
      <w:r>
        <w:rPr>
          <w:rFonts w:eastAsia="楷体_GB2312" w:hint="eastAsia"/>
          <w:sz w:val="32"/>
        </w:rPr>
        <w:t>年</w:t>
      </w:r>
      <w:r>
        <w:rPr>
          <w:rFonts w:eastAsia="楷体_GB2312"/>
          <w:sz w:val="32"/>
        </w:rPr>
        <w:t xml:space="preserve"> 6</w:t>
      </w:r>
      <w:r>
        <w:rPr>
          <w:rFonts w:eastAsia="楷体_GB2312" w:hint="eastAsia"/>
          <w:sz w:val="32"/>
        </w:rPr>
        <w:t>月</w:t>
      </w:r>
      <w:r>
        <w:rPr>
          <w:rFonts w:eastAsia="楷体_GB2312"/>
          <w:sz w:val="32"/>
        </w:rPr>
        <w:t xml:space="preserve">   </w:t>
      </w:r>
      <w:r>
        <w:rPr>
          <w:rFonts w:eastAsia="楷体_GB2312" w:hint="eastAsia"/>
          <w:sz w:val="32"/>
        </w:rPr>
        <w:t>徐州</w:t>
      </w:r>
    </w:p>
    <w:p w:rsidR="002A7EF6" w:rsidRDefault="002A7EF6" w:rsidP="002A7EF6">
      <w:pPr>
        <w:spacing w:line="360" w:lineRule="exact"/>
        <w:jc w:val="center"/>
        <w:rPr>
          <w:rFonts w:ascii="Calibri" w:eastAsia="黑体" w:hAnsi="Calibri"/>
          <w:bCs/>
          <w:sz w:val="32"/>
        </w:rPr>
      </w:pPr>
      <w:r>
        <w:br w:type="page"/>
      </w:r>
      <w:r>
        <w:rPr>
          <w:rFonts w:ascii="Calibri" w:eastAsia="黑体" w:hAnsi="Calibri" w:hint="eastAsia"/>
          <w:bCs/>
          <w:sz w:val="32"/>
        </w:rPr>
        <w:lastRenderedPageBreak/>
        <w:t>中国矿业大学毕业设计任务书</w:t>
      </w:r>
    </w:p>
    <w:p w:rsidR="002A7EF6" w:rsidRDefault="002A7EF6" w:rsidP="002A7EF6">
      <w:pPr>
        <w:spacing w:beforeLines="50" w:before="180"/>
        <w:rPr>
          <w:rFonts w:ascii="Calibri" w:eastAsia="黑体" w:hAnsi="Calibri"/>
        </w:rPr>
      </w:pPr>
    </w:p>
    <w:p w:rsidR="002A7EF6" w:rsidRDefault="002A7EF6" w:rsidP="002A7EF6">
      <w:pPr>
        <w:spacing w:line="400" w:lineRule="exact"/>
        <w:rPr>
          <w:rFonts w:ascii="Calibri" w:eastAsia="仿宋_GB2312" w:hAnsi="Calibri"/>
          <w:sz w:val="28"/>
          <w:u w:val="single"/>
        </w:rPr>
      </w:pPr>
      <w:r>
        <w:rPr>
          <w:rFonts w:ascii="Calibri" w:eastAsia="仿宋_GB2312" w:hAnsi="Calibri" w:hint="eastAsia"/>
          <w:sz w:val="28"/>
        </w:rPr>
        <w:tab/>
      </w:r>
      <w:r>
        <w:rPr>
          <w:rFonts w:ascii="Calibri" w:eastAsia="仿宋_GB2312" w:hAnsi="Calibri" w:hint="eastAsia"/>
          <w:sz w:val="28"/>
        </w:rPr>
        <w:t>学院</w:t>
      </w:r>
      <w:r>
        <w:rPr>
          <w:rFonts w:ascii="Calibri" w:eastAsia="仿宋_GB2312" w:hAnsi="Calibri" w:hint="eastAsia"/>
          <w:sz w:val="28"/>
          <w:u w:val="single"/>
        </w:rPr>
        <w:t xml:space="preserve">  </w:t>
      </w:r>
      <w:r>
        <w:rPr>
          <w:rFonts w:ascii="Calibri" w:eastAsia="仿宋_GB2312" w:hAnsi="Calibri" w:hint="eastAsia"/>
          <w:sz w:val="28"/>
          <w:u w:val="single"/>
        </w:rPr>
        <w:t>计算机学院</w:t>
      </w:r>
      <w:r>
        <w:rPr>
          <w:rFonts w:ascii="Calibri" w:eastAsia="仿宋_GB2312" w:hAnsi="Calibri" w:hint="eastAsia"/>
          <w:sz w:val="28"/>
          <w:u w:val="single"/>
        </w:rPr>
        <w:t xml:space="preserve"> </w:t>
      </w:r>
      <w:r>
        <w:rPr>
          <w:rFonts w:ascii="Calibri" w:eastAsia="仿宋_GB2312" w:hAnsi="Calibri" w:hint="eastAsia"/>
          <w:sz w:val="28"/>
        </w:rPr>
        <w:t>专业年级</w:t>
      </w:r>
      <w:r>
        <w:rPr>
          <w:rFonts w:ascii="Calibri" w:eastAsia="仿宋_GB2312" w:hAnsi="Calibri" w:hint="eastAsia"/>
          <w:sz w:val="28"/>
          <w:u w:val="single"/>
        </w:rPr>
        <w:t xml:space="preserve">  </w:t>
      </w:r>
      <w:r>
        <w:rPr>
          <w:rFonts w:ascii="Calibri" w:eastAsia="仿宋_GB2312" w:hAnsi="Calibri" w:hint="eastAsia"/>
          <w:sz w:val="28"/>
          <w:u w:val="single"/>
        </w:rPr>
        <w:t>计科</w:t>
      </w:r>
      <w:r>
        <w:rPr>
          <w:rFonts w:ascii="Calibri" w:eastAsia="仿宋_GB2312" w:hAnsi="Calibri" w:hint="eastAsia"/>
          <w:sz w:val="28"/>
          <w:u w:val="single"/>
        </w:rPr>
        <w:t>12-4</w:t>
      </w:r>
      <w:r>
        <w:rPr>
          <w:rFonts w:ascii="Calibri" w:eastAsia="仿宋_GB2312" w:hAnsi="Calibri" w:hint="eastAsia"/>
          <w:sz w:val="28"/>
          <w:u w:val="single"/>
        </w:rPr>
        <w:t>班</w:t>
      </w:r>
      <w:r>
        <w:rPr>
          <w:rFonts w:ascii="Calibri" w:eastAsia="仿宋_GB2312" w:hAnsi="Calibri" w:hint="eastAsia"/>
          <w:sz w:val="28"/>
          <w:u w:val="single"/>
        </w:rPr>
        <w:t xml:space="preserve">  </w:t>
      </w:r>
      <w:r>
        <w:rPr>
          <w:rFonts w:ascii="Calibri" w:eastAsia="仿宋_GB2312" w:hAnsi="Calibri" w:hint="eastAsia"/>
          <w:sz w:val="28"/>
        </w:rPr>
        <w:t>学生姓名</w:t>
      </w:r>
      <w:r>
        <w:rPr>
          <w:rFonts w:ascii="Calibri" w:eastAsia="仿宋_GB2312" w:hAnsi="Calibri" w:hint="eastAsia"/>
          <w:sz w:val="28"/>
          <w:u w:val="single"/>
        </w:rPr>
        <w:t xml:space="preserve"> </w:t>
      </w:r>
      <w:r>
        <w:rPr>
          <w:rFonts w:ascii="Calibri" w:eastAsia="仿宋_GB2312" w:hAnsi="Calibri" w:hint="eastAsia"/>
          <w:sz w:val="28"/>
          <w:u w:val="single"/>
        </w:rPr>
        <w:t>陈斌</w:t>
      </w:r>
      <w:r>
        <w:rPr>
          <w:rFonts w:ascii="Calibri" w:eastAsia="仿宋_GB2312" w:hAnsi="Calibri" w:hint="eastAsia"/>
          <w:sz w:val="28"/>
          <w:u w:val="single"/>
        </w:rPr>
        <w:t xml:space="preserve"> </w:t>
      </w:r>
    </w:p>
    <w:p w:rsidR="002A7EF6" w:rsidRDefault="002A7EF6" w:rsidP="002A7EF6">
      <w:pPr>
        <w:spacing w:line="400" w:lineRule="exact"/>
        <w:ind w:firstLine="482"/>
        <w:rPr>
          <w:rFonts w:ascii="Calibri" w:eastAsia="黑体" w:hAnsi="Calibri"/>
          <w:b/>
        </w:rPr>
      </w:pPr>
      <w:r>
        <w:rPr>
          <w:rFonts w:ascii="Calibri" w:eastAsia="黑体" w:hAnsi="Calibri" w:hint="eastAsia"/>
          <w:b/>
        </w:rPr>
        <w:t xml:space="preserve"> </w:t>
      </w:r>
    </w:p>
    <w:p w:rsidR="002A7EF6" w:rsidRDefault="002A7EF6" w:rsidP="002A7EF6">
      <w:pPr>
        <w:spacing w:line="400" w:lineRule="exact"/>
        <w:rPr>
          <w:rFonts w:ascii="Calibri" w:hAnsi="Calibri"/>
          <w:b/>
          <w:sz w:val="28"/>
        </w:rPr>
      </w:pPr>
      <w:r>
        <w:rPr>
          <w:rFonts w:ascii="Calibri" w:hAnsi="Calibri" w:hint="eastAsia"/>
          <w:b/>
          <w:spacing w:val="34"/>
          <w:sz w:val="28"/>
        </w:rPr>
        <w:tab/>
      </w:r>
      <w:r>
        <w:rPr>
          <w:rFonts w:ascii="Calibri" w:hAnsi="Calibri" w:hint="eastAsia"/>
          <w:b/>
          <w:spacing w:val="34"/>
          <w:sz w:val="28"/>
        </w:rPr>
        <w:t>任务下达日期：</w:t>
      </w:r>
      <w:r>
        <w:rPr>
          <w:rFonts w:ascii="Calibri" w:hAnsi="Calibri" w:hint="eastAsia"/>
          <w:b/>
          <w:sz w:val="28"/>
        </w:rPr>
        <w:t xml:space="preserve"> 2015</w:t>
      </w:r>
      <w:r>
        <w:rPr>
          <w:rFonts w:ascii="Calibri" w:hAnsi="Calibri" w:hint="eastAsia"/>
          <w:b/>
          <w:sz w:val="28"/>
        </w:rPr>
        <w:t>年</w:t>
      </w:r>
      <w:r>
        <w:rPr>
          <w:rFonts w:ascii="Calibri" w:hAnsi="Calibri" w:hint="eastAsia"/>
          <w:b/>
          <w:sz w:val="28"/>
        </w:rPr>
        <w:t xml:space="preserve"> 1</w:t>
      </w:r>
      <w:r>
        <w:rPr>
          <w:rFonts w:ascii="Calibri" w:hAnsi="Calibri" w:hint="eastAsia"/>
          <w:b/>
          <w:sz w:val="28"/>
        </w:rPr>
        <w:t>月</w:t>
      </w:r>
      <w:r>
        <w:rPr>
          <w:rFonts w:ascii="Calibri" w:hAnsi="Calibri"/>
          <w:b/>
          <w:sz w:val="28"/>
        </w:rPr>
        <w:t>12</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ind w:right="2"/>
        <w:rPr>
          <w:rFonts w:ascii="Calibri" w:hAnsi="Calibri"/>
          <w:b/>
          <w:sz w:val="28"/>
        </w:rPr>
      </w:pPr>
      <w:r>
        <w:rPr>
          <w:rFonts w:ascii="Calibri" w:hAnsi="Calibri" w:hint="eastAsia"/>
          <w:b/>
          <w:sz w:val="28"/>
        </w:rPr>
        <w:tab/>
      </w:r>
      <w:r>
        <w:rPr>
          <w:rFonts w:ascii="Calibri" w:hAnsi="Calibri" w:hint="eastAsia"/>
          <w:b/>
          <w:sz w:val="28"/>
        </w:rPr>
        <w:t>毕业设计日期：</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b/>
          <w:sz w:val="28"/>
        </w:rPr>
        <w:t>1</w:t>
      </w:r>
      <w:r>
        <w:rPr>
          <w:rFonts w:ascii="Calibri" w:hAnsi="Calibri" w:hint="eastAsia"/>
          <w:b/>
          <w:sz w:val="28"/>
        </w:rPr>
        <w:t>月</w:t>
      </w:r>
      <w:r>
        <w:rPr>
          <w:rFonts w:ascii="Calibri" w:hAnsi="Calibri" w:hint="eastAsia"/>
          <w:b/>
          <w:sz w:val="28"/>
        </w:rPr>
        <w:t>19</w:t>
      </w:r>
      <w:r>
        <w:rPr>
          <w:rFonts w:ascii="Calibri" w:hAnsi="Calibri" w:hint="eastAsia"/>
          <w:b/>
          <w:sz w:val="28"/>
        </w:rPr>
        <w:t>日</w:t>
      </w:r>
      <w:r>
        <w:rPr>
          <w:rFonts w:ascii="Calibri" w:hAnsi="Calibri" w:hint="eastAsia"/>
          <w:b/>
          <w:sz w:val="28"/>
        </w:rPr>
        <w:t xml:space="preserve"> </w:t>
      </w:r>
      <w:r>
        <w:rPr>
          <w:rFonts w:ascii="Calibri" w:hAnsi="Calibri" w:hint="eastAsia"/>
          <w:b/>
          <w:sz w:val="28"/>
        </w:rPr>
        <w:t>至</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hint="eastAsia"/>
          <w:b/>
          <w:sz w:val="28"/>
        </w:rPr>
        <w:t>6</w:t>
      </w:r>
      <w:r>
        <w:rPr>
          <w:rFonts w:ascii="Calibri" w:hAnsi="Calibri" w:hint="eastAsia"/>
          <w:b/>
          <w:sz w:val="28"/>
        </w:rPr>
        <w:t>月</w:t>
      </w:r>
      <w:r>
        <w:rPr>
          <w:rFonts w:ascii="Calibri" w:hAnsi="Calibri" w:hint="eastAsia"/>
          <w:b/>
          <w:sz w:val="28"/>
        </w:rPr>
        <w:t>3</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宋体" w:hAnsi="宋体"/>
          <w:b/>
          <w:bCs/>
          <w:sz w:val="28"/>
          <w:szCs w:val="28"/>
        </w:rPr>
      </w:pPr>
      <w:r>
        <w:rPr>
          <w:rFonts w:ascii="Calibri" w:hAnsi="Calibri" w:hint="eastAsia"/>
          <w:b/>
          <w:sz w:val="28"/>
        </w:rPr>
        <w:tab/>
      </w:r>
      <w:r>
        <w:rPr>
          <w:rFonts w:ascii="Calibri" w:hAnsi="Calibri" w:hint="eastAsia"/>
          <w:b/>
          <w:sz w:val="28"/>
        </w:rPr>
        <w:t>毕业设计题目：</w:t>
      </w:r>
      <w:r w:rsidRPr="0014664A">
        <w:rPr>
          <w:rFonts w:ascii="宋体" w:hAnsi="宋体" w:hint="eastAsia"/>
          <w:b/>
          <w:bCs/>
          <w:sz w:val="28"/>
          <w:szCs w:val="28"/>
        </w:rPr>
        <w:t>《易学习——口碑子平台》II</w:t>
      </w:r>
    </w:p>
    <w:p w:rsidR="002A7EF6" w:rsidRPr="0014664A" w:rsidRDefault="002A7EF6" w:rsidP="002A7EF6">
      <w:pPr>
        <w:spacing w:line="400" w:lineRule="exact"/>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毕业设计专题题目：</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毕业设计主要内容和要求：</w:t>
      </w:r>
    </w:p>
    <w:p w:rsidR="002A7EF6" w:rsidRDefault="002A7EF6" w:rsidP="002A7EF6">
      <w:pPr>
        <w:spacing w:line="400" w:lineRule="exact"/>
        <w:rPr>
          <w:rFonts w:ascii="Calibri" w:hAnsi="Calibri"/>
          <w:b/>
          <w:sz w:val="28"/>
        </w:rPr>
      </w:pPr>
    </w:p>
    <w:p w:rsidR="00436076" w:rsidRPr="000425C5" w:rsidRDefault="00436076" w:rsidP="00436076">
      <w:pPr>
        <w:numPr>
          <w:ilvl w:val="0"/>
          <w:numId w:val="32"/>
        </w:numPr>
        <w:spacing w:beforeLines="100" w:before="360" w:afterLines="100" w:after="360"/>
        <w:rPr>
          <w:ins w:id="3" w:author="china" w:date="2016-05-30T16:45:00Z"/>
          <w:rFonts w:ascii="宋体" w:hAnsi="宋体"/>
          <w:bCs/>
          <w:sz w:val="24"/>
        </w:rPr>
      </w:pPr>
      <w:ins w:id="4" w:author="china" w:date="2016-05-30T16:45:00Z">
        <w:r w:rsidRPr="000425C5">
          <w:rPr>
            <w:rFonts w:ascii="宋体" w:hAnsi="宋体" w:hint="eastAsia"/>
            <w:bCs/>
            <w:sz w:val="24"/>
          </w:rPr>
          <w:t>收集、整理相关资料；</w:t>
        </w:r>
      </w:ins>
    </w:p>
    <w:p w:rsidR="00436076" w:rsidRPr="000425C5" w:rsidRDefault="00436076" w:rsidP="00436076">
      <w:pPr>
        <w:numPr>
          <w:ilvl w:val="0"/>
          <w:numId w:val="32"/>
        </w:numPr>
        <w:spacing w:beforeLines="100" w:before="360" w:afterLines="100" w:after="360"/>
        <w:rPr>
          <w:ins w:id="5" w:author="china" w:date="2016-05-30T16:45:00Z"/>
          <w:rFonts w:ascii="宋体" w:hAnsi="宋体"/>
          <w:bCs/>
          <w:sz w:val="24"/>
        </w:rPr>
      </w:pPr>
      <w:ins w:id="6" w:author="china" w:date="2016-05-30T16:45:00Z">
        <w:r w:rsidRPr="000425C5">
          <w:rPr>
            <w:rFonts w:ascii="宋体" w:hAnsi="宋体" w:hint="eastAsia"/>
            <w:bCs/>
            <w:sz w:val="24"/>
          </w:rPr>
          <w:t>学习</w:t>
        </w:r>
        <w:r>
          <w:rPr>
            <w:rFonts w:ascii="宋体" w:hAnsi="宋体" w:hint="eastAsia"/>
            <w:bCs/>
            <w:sz w:val="24"/>
          </w:rPr>
          <w:t>Web 应用</w:t>
        </w:r>
        <w:r>
          <w:rPr>
            <w:rFonts w:ascii="宋体" w:hAnsi="宋体"/>
            <w:bCs/>
            <w:sz w:val="24"/>
          </w:rPr>
          <w:t>系统的</w:t>
        </w:r>
        <w:r>
          <w:rPr>
            <w:rFonts w:ascii="宋体" w:hAnsi="宋体" w:hint="eastAsia"/>
            <w:bCs/>
            <w:sz w:val="24"/>
          </w:rPr>
          <w:t>设计、</w:t>
        </w:r>
        <w:r>
          <w:rPr>
            <w:rFonts w:ascii="宋体" w:hAnsi="宋体"/>
            <w:bCs/>
            <w:sz w:val="24"/>
          </w:rPr>
          <w:t>开发</w:t>
        </w:r>
        <w:r>
          <w:rPr>
            <w:rFonts w:ascii="宋体" w:hAnsi="宋体" w:hint="eastAsia"/>
            <w:bCs/>
            <w:sz w:val="24"/>
          </w:rPr>
          <w:t>技术</w:t>
        </w:r>
        <w:r w:rsidRPr="000425C5">
          <w:rPr>
            <w:rFonts w:ascii="宋体" w:hAnsi="宋体" w:hint="eastAsia"/>
            <w:bCs/>
            <w:sz w:val="24"/>
          </w:rPr>
          <w:t>；</w:t>
        </w:r>
      </w:ins>
    </w:p>
    <w:p w:rsidR="00436076" w:rsidRDefault="00436076" w:rsidP="00436076">
      <w:pPr>
        <w:numPr>
          <w:ilvl w:val="0"/>
          <w:numId w:val="32"/>
        </w:numPr>
        <w:spacing w:beforeLines="100" w:before="360" w:afterLines="100" w:after="360"/>
        <w:rPr>
          <w:ins w:id="7" w:author="china" w:date="2016-05-30T16:45:00Z"/>
          <w:rFonts w:ascii="宋体" w:hAnsi="宋体"/>
          <w:bCs/>
          <w:sz w:val="24"/>
        </w:rPr>
      </w:pPr>
      <w:ins w:id="8" w:author="china" w:date="2016-05-30T16:45:00Z">
        <w:r w:rsidRPr="006112EA">
          <w:rPr>
            <w:rFonts w:ascii="宋体" w:hAnsi="宋体" w:hint="eastAsia"/>
            <w:bCs/>
            <w:sz w:val="24"/>
          </w:rPr>
          <w:t>以团队形式设计、开发、测试、完成《易学习——口碑子平台》的前后台系统，并实现需求说明中的相关各项功能。具体负责机构模块、机构认领模块、相册模块的设计、开发。</w:t>
        </w:r>
      </w:ins>
    </w:p>
    <w:p w:rsidR="00436076" w:rsidRPr="000425C5" w:rsidRDefault="00436076" w:rsidP="00436076">
      <w:pPr>
        <w:numPr>
          <w:ilvl w:val="0"/>
          <w:numId w:val="32"/>
        </w:numPr>
        <w:spacing w:beforeLines="100" w:before="360" w:afterLines="100" w:after="360"/>
        <w:rPr>
          <w:ins w:id="9" w:author="china" w:date="2016-05-30T16:45:00Z"/>
          <w:rFonts w:ascii="宋体" w:hAnsi="宋体"/>
          <w:bCs/>
          <w:sz w:val="24"/>
        </w:rPr>
      </w:pPr>
      <w:ins w:id="10" w:author="china" w:date="2016-05-30T16:45:00Z">
        <w:r w:rsidRPr="000425C5">
          <w:rPr>
            <w:rFonts w:ascii="宋体" w:hAnsi="宋体" w:hint="eastAsia"/>
            <w:bCs/>
            <w:sz w:val="24"/>
          </w:rPr>
          <w:t>翻译与课题相关</w:t>
        </w:r>
        <w:r>
          <w:rPr>
            <w:rFonts w:ascii="宋体" w:hAnsi="宋体" w:hint="eastAsia"/>
            <w:bCs/>
            <w:sz w:val="24"/>
          </w:rPr>
          <w:t>的近三年出版</w:t>
        </w:r>
        <w:r w:rsidRPr="000425C5">
          <w:rPr>
            <w:rFonts w:ascii="宋体" w:hAnsi="宋体" w:hint="eastAsia"/>
            <w:bCs/>
            <w:sz w:val="24"/>
          </w:rPr>
          <w:t>的英文</w:t>
        </w:r>
        <w:r>
          <w:rPr>
            <w:rFonts w:ascii="宋体" w:hAnsi="宋体" w:hint="eastAsia"/>
            <w:bCs/>
            <w:sz w:val="24"/>
          </w:rPr>
          <w:t>文献</w:t>
        </w:r>
        <w:r w:rsidRPr="000425C5">
          <w:rPr>
            <w:rFonts w:ascii="宋体" w:hAnsi="宋体" w:hint="eastAsia"/>
            <w:bCs/>
            <w:sz w:val="24"/>
          </w:rPr>
          <w:t>；</w:t>
        </w:r>
      </w:ins>
    </w:p>
    <w:p w:rsidR="00436076" w:rsidRPr="00816A1C" w:rsidRDefault="00436076" w:rsidP="00436076">
      <w:pPr>
        <w:numPr>
          <w:ilvl w:val="0"/>
          <w:numId w:val="32"/>
        </w:numPr>
        <w:spacing w:beforeLines="100" w:before="360" w:afterLines="100" w:after="360"/>
        <w:rPr>
          <w:ins w:id="11" w:author="china" w:date="2016-05-30T16:45:00Z"/>
          <w:rFonts w:ascii="宋体" w:hAnsi="宋体"/>
          <w:bCs/>
          <w:sz w:val="24"/>
        </w:rPr>
      </w:pPr>
      <w:ins w:id="12" w:author="china" w:date="2016-05-30T16:45:00Z">
        <w:r w:rsidRPr="00816A1C">
          <w:rPr>
            <w:rFonts w:ascii="宋体" w:hAnsi="宋体" w:hint="eastAsia"/>
            <w:bCs/>
            <w:sz w:val="24"/>
          </w:rPr>
          <w:t>完成</w:t>
        </w:r>
        <w:r>
          <w:rPr>
            <w:rFonts w:ascii="宋体" w:hAnsi="宋体" w:hint="eastAsia"/>
            <w:bCs/>
            <w:sz w:val="24"/>
          </w:rPr>
          <w:t>相关</w:t>
        </w:r>
        <w:r>
          <w:rPr>
            <w:rFonts w:ascii="宋体" w:hAnsi="宋体"/>
            <w:bCs/>
            <w:sz w:val="24"/>
          </w:rPr>
          <w:t>模块</w:t>
        </w:r>
        <w:r w:rsidRPr="00816A1C">
          <w:rPr>
            <w:rFonts w:ascii="宋体" w:hAnsi="宋体" w:hint="eastAsia"/>
            <w:bCs/>
            <w:sz w:val="24"/>
          </w:rPr>
          <w:t>软件的编码、开发和系统测试等工作，实现</w:t>
        </w:r>
        <w:r>
          <w:rPr>
            <w:rFonts w:ascii="宋体" w:hAnsi="宋体" w:hint="eastAsia"/>
            <w:bCs/>
            <w:sz w:val="24"/>
          </w:rPr>
          <w:t>模块各项功能</w:t>
        </w:r>
        <w:r w:rsidRPr="00816A1C">
          <w:rPr>
            <w:rFonts w:ascii="宋体" w:hAnsi="宋体" w:hint="eastAsia"/>
            <w:bCs/>
            <w:sz w:val="24"/>
          </w:rPr>
          <w:t>；</w:t>
        </w:r>
      </w:ins>
    </w:p>
    <w:p w:rsidR="002A7EF6" w:rsidDel="00436076" w:rsidRDefault="00436076" w:rsidP="00436076">
      <w:pPr>
        <w:ind w:firstLine="562"/>
        <w:rPr>
          <w:del w:id="13" w:author="china" w:date="2016-05-30T16:45:00Z"/>
          <w:rFonts w:ascii="Calibri" w:eastAsia="黑体" w:hAnsi="Calibri"/>
          <w:b/>
          <w:sz w:val="28"/>
        </w:rPr>
      </w:pPr>
      <w:ins w:id="14" w:author="china" w:date="2016-05-30T16:45:00Z">
        <w:r>
          <w:rPr>
            <w:rFonts w:ascii="宋体" w:hAnsi="宋体" w:hint="eastAsia"/>
            <w:bCs/>
            <w:sz w:val="24"/>
          </w:rPr>
          <w:t xml:space="preserve">6） </w:t>
        </w:r>
        <w:r w:rsidRPr="000425C5">
          <w:rPr>
            <w:rFonts w:ascii="宋体" w:hAnsi="宋体" w:hint="eastAsia"/>
            <w:bCs/>
            <w:sz w:val="24"/>
          </w:rPr>
          <w:t>整理和分析毕业设计的成果，撰写</w:t>
        </w:r>
        <w:r>
          <w:rPr>
            <w:rFonts w:ascii="宋体" w:hAnsi="宋体" w:hint="eastAsia"/>
            <w:bCs/>
            <w:sz w:val="24"/>
          </w:rPr>
          <w:t>系统</w:t>
        </w:r>
        <w:r>
          <w:rPr>
            <w:rFonts w:ascii="宋体" w:hAnsi="宋体"/>
            <w:bCs/>
            <w:sz w:val="24"/>
          </w:rPr>
          <w:t>软件文档和</w:t>
        </w:r>
        <w:r w:rsidRPr="000425C5">
          <w:rPr>
            <w:rFonts w:ascii="宋体" w:hAnsi="宋体" w:hint="eastAsia"/>
            <w:bCs/>
            <w:sz w:val="24"/>
          </w:rPr>
          <w:t>毕业设计论文。</w:t>
        </w:r>
      </w:ins>
      <w:del w:id="15" w:author="china" w:date="2016-05-30T16:45:00Z">
        <w:r w:rsidR="002A7EF6" w:rsidRPr="00E23024" w:rsidDel="00436076">
          <w:rPr>
            <w:rFonts w:hint="eastAsia"/>
          </w:rPr>
          <w:delText>以团队形式设计、开发、测试、完成《易学习——口碑子平台》的前后台系统，并实现需求说明中的相关各项功能。具体负责机构模块、机构认领模块、相册模块的设计、开发。完成相关模块的代码，并进行系统测试。</w:delText>
        </w:r>
      </w:del>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ind w:firstLine="560"/>
        <w:rPr>
          <w:rFonts w:ascii="Calibri" w:hAnsi="Calibri"/>
          <w:sz w:val="28"/>
        </w:rPr>
      </w:pPr>
      <w:r>
        <w:rPr>
          <w:rFonts w:ascii="Calibri" w:hAnsi="Calibri" w:hint="eastAsia"/>
          <w:sz w:val="28"/>
        </w:rPr>
        <w:t>院长签字：</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jc w:val="center"/>
        <w:rPr>
          <w:rFonts w:ascii="Calibri" w:eastAsia="黑体" w:hAnsi="Calibri"/>
          <w:bCs/>
          <w:sz w:val="32"/>
        </w:rPr>
      </w:pPr>
      <w:r>
        <w:rPr>
          <w:rFonts w:ascii="Calibri" w:hAnsi="Calibri"/>
          <w:sz w:val="28"/>
        </w:rPr>
        <w:br w:type="page"/>
      </w:r>
      <w:r>
        <w:rPr>
          <w:rFonts w:ascii="Calibri" w:eastAsia="黑体" w:hAnsi="Calibri" w:hint="eastAsia"/>
          <w:bCs/>
          <w:sz w:val="32"/>
        </w:rPr>
        <w:lastRenderedPageBreak/>
        <w:t>中国矿业大学毕业设计指导教师评阅书</w:t>
      </w:r>
    </w:p>
    <w:p w:rsidR="002A7EF6" w:rsidRDefault="002A7EF6" w:rsidP="002A7EF6">
      <w:pPr>
        <w:jc w:val="center"/>
        <w:rPr>
          <w:rFonts w:ascii="Calibri" w:eastAsia="黑体" w:hAnsi="Calibri"/>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指导教师评语</w:t>
      </w:r>
      <w:r>
        <w:rPr>
          <w:rFonts w:ascii="Calibri" w:hAnsi="Calibri" w:hint="eastAsia"/>
        </w:rPr>
        <w:t>（①基础理论及基本技能的掌握；</w:t>
      </w:r>
      <w:r>
        <w:rPr>
          <w:rFonts w:ascii="宋体" w:hAnsi="宋体" w:hint="eastAsia"/>
        </w:rPr>
        <w:t>②</w:t>
      </w:r>
      <w:r>
        <w:rPr>
          <w:rFonts w:ascii="Calibri" w:hAnsi="Calibri" w:hint="eastAsia"/>
        </w:rPr>
        <w:t>独立解决实际问题的能力；③</w:t>
      </w:r>
      <w:r>
        <w:rPr>
          <w:rFonts w:ascii="宋体" w:hAnsi="宋体" w:hint="eastAsia"/>
        </w:rPr>
        <w:t>研究内容的</w:t>
      </w:r>
      <w:r>
        <w:rPr>
          <w:rFonts w:ascii="Calibri" w:hAnsi="Calibri" w:hint="eastAsia"/>
        </w:rPr>
        <w:t>理论依据和技术方法；④取得的主要成果及创新点；⑤</w:t>
      </w:r>
      <w:r>
        <w:rPr>
          <w:rFonts w:ascii="Calibri" w:hAnsi="Calibri"/>
        </w:rPr>
        <w:t>工作态度</w:t>
      </w:r>
      <w:r>
        <w:rPr>
          <w:rFonts w:ascii="Calibri" w:hAnsi="Calibri" w:hint="eastAsia"/>
        </w:rPr>
        <w:t>及工作量；⑥总体评价及建议成绩；⑦存在问题；</w:t>
      </w:r>
      <w:r>
        <w:rPr>
          <w:rFonts w:ascii="宋体" w:hAnsi="宋体" w:hint="eastAsia"/>
        </w:rPr>
        <w:t>⑧</w:t>
      </w:r>
      <w:r>
        <w:rPr>
          <w:rFonts w:ascii="Calibri" w:hAnsi="Calibri" w:hint="eastAsia"/>
        </w:rPr>
        <w:t>是否同意答辩等）：</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ab/>
      </w: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rPr>
          <w:rFonts w:ascii="Calibri" w:hAnsi="Calibri"/>
          <w:sz w:val="28"/>
        </w:rPr>
      </w:pPr>
      <w:r>
        <w:rPr>
          <w:rFonts w:ascii="Calibri" w:hAnsi="Calibri" w:hint="eastAsia"/>
          <w:sz w:val="28"/>
        </w:rPr>
        <w:t xml:space="preserve">                                </w:t>
      </w:r>
      <w:r>
        <w:rPr>
          <w:rFonts w:ascii="Calibri" w:hAnsi="Calibri" w:hint="eastAsia"/>
          <w:sz w:val="28"/>
        </w:rPr>
        <w:tab/>
      </w:r>
      <w:r>
        <w:rPr>
          <w:rFonts w:ascii="Calibri" w:hAnsi="Calibri" w:hint="eastAsia"/>
          <w:sz w:val="28"/>
        </w:rPr>
        <w:tab/>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hAnsi="Calibri"/>
        </w:rPr>
      </w:pPr>
      <w:r>
        <w:rPr>
          <w:rFonts w:ascii="Calibri" w:eastAsia="黑体" w:hAnsi="Calibri" w:hint="eastAsia"/>
          <w:bCs/>
          <w:sz w:val="32"/>
        </w:rPr>
        <w:lastRenderedPageBreak/>
        <w:t>中国矿业大学毕业设计评阅教师评阅书</w:t>
      </w:r>
    </w:p>
    <w:p w:rsidR="002A7EF6" w:rsidRDefault="002A7EF6" w:rsidP="002A7EF6">
      <w:pPr>
        <w:ind w:firstLine="482"/>
        <w:rPr>
          <w:rFonts w:ascii="Calibri" w:eastAsia="黑体" w:hAnsi="Calibri"/>
          <w:b/>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评阅教师评语</w:t>
      </w:r>
      <w:r>
        <w:rPr>
          <w:rFonts w:ascii="Calibri" w:eastAsia="黑体" w:hAnsi="Calibri" w:hint="eastAsia"/>
        </w:rPr>
        <w:t>（</w:t>
      </w:r>
      <w:r>
        <w:rPr>
          <w:rFonts w:ascii="Calibri" w:hAnsi="Calibri" w:hint="eastAsia"/>
        </w:rPr>
        <w:t>①选题的意义；</w:t>
      </w:r>
      <w:r>
        <w:rPr>
          <w:rFonts w:ascii="宋体" w:hAnsi="宋体"/>
        </w:rPr>
        <w:t>②</w:t>
      </w:r>
      <w:r>
        <w:rPr>
          <w:rFonts w:ascii="Calibri" w:hAnsi="Calibri" w:hint="eastAsia"/>
        </w:rPr>
        <w:t>基础理论及基本技能的掌握；③综合运用所学知识解决实际问题的能力；③工作量的大小；④取得的主要成果及创新点；⑤写作的规范程度；⑥总体评价及建议成绩；⑦存在问题；</w:t>
      </w:r>
      <w:r>
        <w:rPr>
          <w:rFonts w:ascii="Calibri" w:hAnsi="宋体"/>
        </w:rPr>
        <w:t>⑧</w:t>
      </w:r>
      <w:r>
        <w:rPr>
          <w:rFonts w:ascii="Calibri" w:hAnsi="Calibri" w:hint="eastAsia"/>
        </w:rPr>
        <w:t>是否同意答辩等</w:t>
      </w:r>
      <w:r>
        <w:rPr>
          <w:rFonts w:ascii="Calibri" w:eastAsia="黑体" w:hAnsi="Calibri" w:hint="eastAsia"/>
        </w:rPr>
        <w:t>）：</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评阅教师签字：</w:t>
      </w:r>
    </w:p>
    <w:p w:rsidR="002A7EF6" w:rsidRDefault="002A7EF6" w:rsidP="002A7EF6">
      <w:pPr>
        <w:spacing w:beforeLines="50" w:before="180"/>
        <w:ind w:firstLine="560"/>
        <w:rPr>
          <w:rFonts w:ascii="Calibri" w:hAnsi="Calibri"/>
          <w:sz w:val="28"/>
        </w:rPr>
      </w:pPr>
      <w:r>
        <w:rPr>
          <w:rFonts w:ascii="Calibri" w:hAnsi="Calibri" w:hint="eastAsia"/>
          <w:sz w:val="28"/>
        </w:rPr>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jc w:val="center"/>
        <w:rPr>
          <w:rFonts w:ascii="Calibri" w:eastAsia="黑体" w:hAnsi="Calibri"/>
          <w:bCs/>
          <w:sz w:val="32"/>
        </w:rPr>
      </w:pPr>
      <w:r>
        <w:rPr>
          <w:rFonts w:ascii="Calibri" w:eastAsia="黑体" w:hAnsi="Calibri"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4"/>
        <w:gridCol w:w="680"/>
        <w:gridCol w:w="680"/>
        <w:gridCol w:w="680"/>
        <w:gridCol w:w="680"/>
        <w:gridCol w:w="620"/>
      </w:tblGrid>
      <w:tr w:rsidR="002A7EF6" w:rsidTr="004836FB">
        <w:trPr>
          <w:cantSplit/>
          <w:trHeight w:val="604"/>
          <w:jc w:val="center"/>
        </w:trPr>
        <w:tc>
          <w:tcPr>
            <w:tcW w:w="8414" w:type="dxa"/>
            <w:gridSpan w:val="6"/>
            <w:tcBorders>
              <w:top w:val="single" w:sz="12" w:space="0" w:color="auto"/>
              <w:left w:val="single" w:sz="12" w:space="0" w:color="auto"/>
              <w:right w:val="single" w:sz="12" w:space="0" w:color="auto"/>
            </w:tcBorders>
            <w:vAlign w:val="center"/>
          </w:tcPr>
          <w:p w:rsidR="002A7EF6" w:rsidRDefault="002A7EF6" w:rsidP="004836FB">
            <w:pPr>
              <w:ind w:firstLine="560"/>
              <w:jc w:val="center"/>
              <w:rPr>
                <w:rFonts w:ascii="Calibri" w:hAnsi="Calibri"/>
                <w:bCs/>
                <w:sz w:val="28"/>
              </w:rPr>
            </w:pPr>
            <w:r>
              <w:rPr>
                <w:rFonts w:ascii="Calibri" w:hAnsi="Calibri" w:hint="eastAsia"/>
                <w:bCs/>
                <w:sz w:val="28"/>
              </w:rPr>
              <w:t>答</w:t>
            </w:r>
            <w:r>
              <w:rPr>
                <w:rFonts w:ascii="Calibri" w:hAnsi="Calibri" w:hint="eastAsia"/>
                <w:bCs/>
                <w:sz w:val="28"/>
              </w:rPr>
              <w:t xml:space="preserve">     </w:t>
            </w:r>
            <w:r>
              <w:rPr>
                <w:rFonts w:ascii="Calibri" w:hAnsi="Calibri" w:hint="eastAsia"/>
                <w:bCs/>
                <w:sz w:val="28"/>
              </w:rPr>
              <w:t>辩</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情</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况</w:t>
            </w:r>
          </w:p>
        </w:tc>
      </w:tr>
      <w:tr w:rsidR="002A7EF6" w:rsidTr="004836FB">
        <w:trPr>
          <w:cantSplit/>
          <w:trHeight w:val="291"/>
          <w:jc w:val="center"/>
        </w:trPr>
        <w:tc>
          <w:tcPr>
            <w:tcW w:w="5074" w:type="dxa"/>
            <w:vMerge w:val="restart"/>
            <w:tcBorders>
              <w:left w:val="single" w:sz="12" w:space="0" w:color="auto"/>
            </w:tcBorders>
            <w:vAlign w:val="center"/>
          </w:tcPr>
          <w:p w:rsidR="002A7EF6" w:rsidRDefault="002A7EF6" w:rsidP="004836FB">
            <w:pPr>
              <w:jc w:val="center"/>
              <w:rPr>
                <w:rFonts w:ascii="Calibri" w:hAnsi="Calibri"/>
              </w:rPr>
            </w:pPr>
            <w:r>
              <w:rPr>
                <w:rFonts w:ascii="Calibri" w:hAnsi="Calibri" w:hint="eastAsia"/>
              </w:rPr>
              <w:t>提</w:t>
            </w:r>
            <w:r>
              <w:rPr>
                <w:rFonts w:ascii="Calibri" w:hAnsi="Calibri" w:hint="eastAsia"/>
              </w:rPr>
              <w:t xml:space="preserve"> </w:t>
            </w:r>
            <w:r>
              <w:rPr>
                <w:rFonts w:ascii="Calibri" w:hAnsi="Calibri"/>
              </w:rPr>
              <w:t xml:space="preserve"> </w:t>
            </w:r>
            <w:r>
              <w:rPr>
                <w:rFonts w:ascii="Calibri" w:hAnsi="Calibri" w:hint="eastAsia"/>
              </w:rPr>
              <w:t>出</w:t>
            </w:r>
            <w:r>
              <w:rPr>
                <w:rFonts w:ascii="Calibri" w:hAnsi="Calibri" w:hint="eastAsia"/>
              </w:rPr>
              <w:t xml:space="preserve"> </w:t>
            </w:r>
            <w:r>
              <w:rPr>
                <w:rFonts w:ascii="Calibri" w:hAnsi="Calibri"/>
              </w:rPr>
              <w:t xml:space="preserve"> </w:t>
            </w:r>
            <w:r>
              <w:rPr>
                <w:rFonts w:ascii="Calibri" w:hAnsi="Calibri" w:hint="eastAsia"/>
              </w:rPr>
              <w:t>问</w:t>
            </w:r>
            <w:r>
              <w:rPr>
                <w:rFonts w:ascii="Calibri" w:hAnsi="Calibri" w:hint="eastAsia"/>
              </w:rPr>
              <w:t xml:space="preserve"> </w:t>
            </w:r>
            <w:r>
              <w:rPr>
                <w:rFonts w:ascii="Calibri" w:hAnsi="Calibri"/>
              </w:rPr>
              <w:t xml:space="preserve"> </w:t>
            </w:r>
            <w:r>
              <w:rPr>
                <w:rFonts w:ascii="Calibri" w:hAnsi="Calibri" w:hint="eastAsia"/>
              </w:rPr>
              <w:t>题</w:t>
            </w:r>
          </w:p>
        </w:tc>
        <w:tc>
          <w:tcPr>
            <w:tcW w:w="3340" w:type="dxa"/>
            <w:gridSpan w:val="5"/>
            <w:tcBorders>
              <w:right w:val="single" w:sz="12" w:space="0" w:color="auto"/>
            </w:tcBorders>
            <w:vAlign w:val="center"/>
          </w:tcPr>
          <w:p w:rsidR="002A7EF6" w:rsidRDefault="002A7EF6" w:rsidP="004836FB">
            <w:pPr>
              <w:jc w:val="center"/>
              <w:rPr>
                <w:rFonts w:ascii="Calibri" w:hAnsi="Calibri"/>
              </w:rPr>
            </w:pPr>
            <w:r>
              <w:rPr>
                <w:rFonts w:ascii="Calibri" w:hAnsi="Calibri" w:hint="eastAsia"/>
              </w:rPr>
              <w:t>回</w:t>
            </w:r>
            <w:r>
              <w:rPr>
                <w:rFonts w:ascii="Calibri" w:hAnsi="Calibri" w:hint="eastAsia"/>
              </w:rPr>
              <w:t xml:space="preserve">   </w:t>
            </w:r>
            <w:r>
              <w:rPr>
                <w:rFonts w:ascii="Calibri" w:hAnsi="Calibri" w:hint="eastAsia"/>
              </w:rPr>
              <w:t>答</w:t>
            </w:r>
            <w:r>
              <w:rPr>
                <w:rFonts w:ascii="Calibri" w:hAnsi="Calibri" w:hint="eastAsia"/>
              </w:rPr>
              <w:t xml:space="preserve">   </w:t>
            </w:r>
            <w:r>
              <w:rPr>
                <w:rFonts w:ascii="Calibri" w:hAnsi="Calibri" w:hint="eastAsia"/>
              </w:rPr>
              <w:t>问</w:t>
            </w:r>
            <w:r>
              <w:rPr>
                <w:rFonts w:ascii="Calibri" w:hAnsi="Calibri" w:hint="eastAsia"/>
              </w:rPr>
              <w:t xml:space="preserve">  </w:t>
            </w:r>
            <w:r>
              <w:rPr>
                <w:rFonts w:ascii="Calibri" w:hAnsi="Calibri" w:hint="eastAsia"/>
              </w:rPr>
              <w:t>题</w:t>
            </w:r>
          </w:p>
        </w:tc>
      </w:tr>
      <w:tr w:rsidR="002A7EF6" w:rsidTr="004836FB">
        <w:trPr>
          <w:cantSplit/>
          <w:trHeight w:val="909"/>
          <w:jc w:val="center"/>
        </w:trPr>
        <w:tc>
          <w:tcPr>
            <w:tcW w:w="5074" w:type="dxa"/>
            <w:vMerge/>
            <w:tcBorders>
              <w:left w:val="single" w:sz="12" w:space="0" w:color="auto"/>
            </w:tcBorders>
          </w:tcPr>
          <w:p w:rsidR="002A7EF6" w:rsidRDefault="002A7EF6" w:rsidP="004836FB">
            <w:pPr>
              <w:jc w:val="center"/>
              <w:rPr>
                <w:rFonts w:ascii="Calibri" w:hAnsi="Calibri"/>
              </w:rPr>
            </w:pPr>
          </w:p>
        </w:tc>
        <w:tc>
          <w:tcPr>
            <w:tcW w:w="680" w:type="dxa"/>
            <w:vAlign w:val="center"/>
          </w:tcPr>
          <w:p w:rsidR="002A7EF6" w:rsidRDefault="002A7EF6" w:rsidP="004836FB">
            <w:pPr>
              <w:adjustRightInd w:val="0"/>
              <w:snapToGrid w:val="0"/>
              <w:spacing w:line="240" w:lineRule="exact"/>
              <w:jc w:val="center"/>
              <w:rPr>
                <w:rFonts w:ascii="Calibri" w:hAnsi="Calibri"/>
                <w:spacing w:val="-20"/>
              </w:rPr>
            </w:pPr>
            <w:r>
              <w:rPr>
                <w:rFonts w:ascii="Calibri" w:hAnsi="Calibri" w:hint="eastAsia"/>
                <w:spacing w:val="-20"/>
              </w:rPr>
              <w:t>正</w:t>
            </w:r>
            <w:r>
              <w:rPr>
                <w:rFonts w:ascii="Calibri" w:hAnsi="Calibri" w:hint="eastAsia"/>
                <w:spacing w:val="-20"/>
              </w:rPr>
              <w:t xml:space="preserve">   </w:t>
            </w:r>
            <w:r>
              <w:rPr>
                <w:rFonts w:ascii="Calibri" w:hAnsi="Calibri" w:hint="eastAsia"/>
                <w:spacing w:val="-20"/>
              </w:rPr>
              <w:t>确</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基本正确</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有一般性错误</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有原则性错误</w:t>
            </w:r>
          </w:p>
        </w:tc>
        <w:tc>
          <w:tcPr>
            <w:tcW w:w="620" w:type="dxa"/>
            <w:tcBorders>
              <w:right w:val="single" w:sz="12" w:space="0" w:color="auto"/>
            </w:tcBorders>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没有</w:t>
            </w:r>
          </w:p>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回答</w:t>
            </w:r>
          </w:p>
        </w:tc>
      </w:tr>
      <w:tr w:rsidR="002A7EF6" w:rsidTr="004836FB">
        <w:trPr>
          <w:cantSplit/>
          <w:trHeight w:val="3857"/>
          <w:jc w:val="center"/>
        </w:trPr>
        <w:tc>
          <w:tcPr>
            <w:tcW w:w="5074" w:type="dxa"/>
            <w:tcBorders>
              <w:left w:val="single" w:sz="12" w:space="0" w:color="auto"/>
            </w:tcBorders>
          </w:tcPr>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20" w:type="dxa"/>
            <w:tcBorders>
              <w:right w:val="single" w:sz="12" w:space="0" w:color="auto"/>
            </w:tcBorders>
          </w:tcPr>
          <w:p w:rsidR="002A7EF6" w:rsidRDefault="002A7EF6" w:rsidP="004836FB">
            <w:pPr>
              <w:rPr>
                <w:rFonts w:ascii="Calibri" w:hAnsi="Calibri"/>
              </w:rPr>
            </w:pPr>
          </w:p>
        </w:tc>
      </w:tr>
      <w:tr w:rsidR="002A7EF6" w:rsidTr="004836FB">
        <w:trPr>
          <w:cantSplit/>
          <w:trHeight w:val="3089"/>
          <w:jc w:val="center"/>
        </w:trPr>
        <w:tc>
          <w:tcPr>
            <w:tcW w:w="8414" w:type="dxa"/>
            <w:gridSpan w:val="6"/>
            <w:tcBorders>
              <w:left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答辩委员会评语及建议成绩：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rPr>
                <w:rFonts w:ascii="Calibri" w:hAnsi="Calibri"/>
              </w:rPr>
            </w:pPr>
          </w:p>
          <w:p w:rsidR="002A7EF6" w:rsidRDefault="002A7EF6" w:rsidP="004836FB">
            <w:pPr>
              <w:spacing w:after="60"/>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答辩委员会主任签字：</w:t>
            </w:r>
            <w:r>
              <w:rPr>
                <w:rFonts w:ascii="Calibri" w:hAnsi="Calibri" w:hint="eastAsia"/>
              </w:rPr>
              <w:t xml:space="preserve">            </w:t>
            </w:r>
          </w:p>
          <w:p w:rsidR="002A7EF6" w:rsidRDefault="002A7EF6" w:rsidP="004836FB">
            <w:pPr>
              <w:spacing w:after="60"/>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r w:rsidR="002A7EF6" w:rsidTr="004836FB">
        <w:trPr>
          <w:cantSplit/>
          <w:trHeight w:val="2842"/>
          <w:jc w:val="center"/>
        </w:trPr>
        <w:tc>
          <w:tcPr>
            <w:tcW w:w="8414" w:type="dxa"/>
            <w:gridSpan w:val="6"/>
            <w:tcBorders>
              <w:left w:val="single" w:sz="12" w:space="0" w:color="auto"/>
              <w:bottom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学院领导小组综合评定成绩：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学院领导小组负责人：</w:t>
            </w:r>
            <w:r>
              <w:rPr>
                <w:rFonts w:ascii="Calibri" w:hAnsi="Calibri" w:hint="eastAsia"/>
              </w:rPr>
              <w:t xml:space="preserve">              </w:t>
            </w:r>
          </w:p>
          <w:p w:rsidR="002A7EF6" w:rsidRDefault="002A7EF6" w:rsidP="004836FB">
            <w:pPr>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bl>
    <w:p w:rsidR="002A7EF6" w:rsidRDefault="002A7EF6" w:rsidP="002A7EF6">
      <w:pPr>
        <w:pStyle w:val="1"/>
      </w:pPr>
      <w:bookmarkStart w:id="16" w:name="_Toc3908"/>
      <w:bookmarkStart w:id="17" w:name="_Toc31450"/>
      <w:bookmarkStart w:id="18" w:name="_Toc11412"/>
      <w:bookmarkStart w:id="19" w:name="_Toc2693"/>
      <w:r>
        <w:rPr>
          <w:rFonts w:hint="eastAsia"/>
        </w:rPr>
        <w:br w:type="page"/>
      </w:r>
      <w:bookmarkStart w:id="20" w:name="_Toc32277"/>
      <w:bookmarkStart w:id="21" w:name="_Toc32292"/>
      <w:bookmarkStart w:id="22" w:name="_Toc420517646"/>
      <w:bookmarkStart w:id="23" w:name="_Toc420518531"/>
      <w:bookmarkStart w:id="24" w:name="_Toc420521194"/>
      <w:bookmarkStart w:id="25" w:name="_Toc420783298"/>
      <w:bookmarkStart w:id="26" w:name="_Toc420783673"/>
      <w:bookmarkStart w:id="27" w:name="_Toc2773"/>
      <w:bookmarkStart w:id="28" w:name="_Toc421749055"/>
      <w:bookmarkStart w:id="29" w:name="_Toc421749122"/>
      <w:r>
        <w:rPr>
          <w:rFonts w:hint="eastAsia"/>
        </w:rPr>
        <w:lastRenderedPageBreak/>
        <w:t>摘</w:t>
      </w:r>
      <w:r>
        <w:rPr>
          <w:rFonts w:hint="eastAsia"/>
        </w:rPr>
        <w:t xml:space="preserve">  </w:t>
      </w:r>
      <w:r>
        <w:rPr>
          <w:rFonts w:hint="eastAsia"/>
        </w:rPr>
        <w:t>要</w:t>
      </w:r>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5C1112" w:rsidRDefault="00CC54F2" w:rsidP="005C1112">
      <w:pPr>
        <w:spacing w:line="360" w:lineRule="exact"/>
        <w:ind w:firstLine="420"/>
      </w:pPr>
      <w:r w:rsidRPr="00CC54F2">
        <w:rPr>
          <w:rFonts w:hint="eastAsia"/>
        </w:rPr>
        <w:t>《易学习——口碑子平台》</w:t>
      </w:r>
      <w:r w:rsidRPr="00CC54F2">
        <w:rPr>
          <w:rFonts w:hint="eastAsia"/>
        </w:rPr>
        <w:t>II</w:t>
      </w:r>
      <w:r w:rsidR="009F1DAA">
        <w:rPr>
          <w:rFonts w:hint="eastAsia"/>
        </w:rPr>
        <w:t>是</w:t>
      </w:r>
      <w:del w:id="30" w:author="china" w:date="2016-05-30T16:46:00Z">
        <w:r w:rsidR="009F1DAA" w:rsidRPr="009F1DAA" w:rsidDel="000A7E29">
          <w:rPr>
            <w:rFonts w:hint="eastAsia"/>
          </w:rPr>
          <w:delText>南京高泰科技有限公司</w:delText>
        </w:r>
        <w:r w:rsidR="009F1DAA" w:rsidDel="000A7E29">
          <w:rPr>
            <w:rFonts w:hint="eastAsia"/>
          </w:rPr>
          <w:delText>中</w:delText>
        </w:r>
      </w:del>
      <w:r w:rsidR="009F1DAA">
        <w:t>《</w:t>
      </w:r>
      <w:r w:rsidR="009F1DAA">
        <w:rPr>
          <w:rFonts w:hint="eastAsia"/>
        </w:rPr>
        <w:t>易学习</w:t>
      </w:r>
      <w:r w:rsidR="009F1DAA">
        <w:t>》</w:t>
      </w:r>
      <w:r w:rsidR="009F1DAA">
        <w:rPr>
          <w:rFonts w:hint="eastAsia"/>
        </w:rPr>
        <w:t>平台</w:t>
      </w:r>
      <w:r w:rsidR="009F1DAA">
        <w:t>的</w:t>
      </w:r>
      <w:r w:rsidR="00327052">
        <w:rPr>
          <w:rFonts w:hint="eastAsia"/>
        </w:rPr>
        <w:t>一</w:t>
      </w:r>
      <w:r w:rsidR="009F1DAA">
        <w:t>个子项目</w:t>
      </w:r>
      <w:r>
        <w:rPr>
          <w:rFonts w:hint="eastAsia"/>
        </w:rPr>
        <w:t>，</w:t>
      </w:r>
      <w:r w:rsidR="005C1112">
        <w:rPr>
          <w:rFonts w:hint="eastAsia"/>
        </w:rPr>
        <w:t>该项目主要实现口碑子平台</w:t>
      </w:r>
      <w:r w:rsidR="005C1112" w:rsidRPr="00E23024">
        <w:rPr>
          <w:rFonts w:hint="eastAsia"/>
        </w:rPr>
        <w:t>的机构模块、机构认领模块、相册模块</w:t>
      </w:r>
      <w:r w:rsidR="005C1112">
        <w:rPr>
          <w:rFonts w:hint="eastAsia"/>
        </w:rPr>
        <w:t>的</w:t>
      </w:r>
      <w:r w:rsidR="005C1112" w:rsidRPr="00E23024">
        <w:rPr>
          <w:rFonts w:hint="eastAsia"/>
        </w:rPr>
        <w:t>前后台系统</w:t>
      </w:r>
      <w:r w:rsidR="005C1112">
        <w:rPr>
          <w:rFonts w:hint="eastAsia"/>
        </w:rPr>
        <w:t>的</w:t>
      </w:r>
      <w:r w:rsidR="002863D1">
        <w:t>功能</w:t>
      </w:r>
      <w:r w:rsidR="002863D1">
        <w:rPr>
          <w:rFonts w:hint="eastAsia"/>
        </w:rPr>
        <w:t>，</w:t>
      </w:r>
      <w:r w:rsidR="002863D1">
        <w:t>与此同时也实现了</w:t>
      </w:r>
      <w:r w:rsidR="00EF6576">
        <w:rPr>
          <w:rFonts w:hint="eastAsia"/>
        </w:rPr>
        <w:t>机构</w:t>
      </w:r>
      <w:r w:rsidR="00EF6576">
        <w:t>用户，</w:t>
      </w:r>
      <w:r w:rsidR="00EF6576">
        <w:rPr>
          <w:rFonts w:hint="eastAsia"/>
        </w:rPr>
        <w:t>普通用户</w:t>
      </w:r>
      <w:r w:rsidR="00EF6576">
        <w:t>，访客</w:t>
      </w:r>
      <w:r w:rsidR="002863D1">
        <w:t>用户</w:t>
      </w:r>
      <w:r w:rsidR="002863D1">
        <w:rPr>
          <w:rFonts w:hint="eastAsia"/>
        </w:rPr>
        <w:t>分权限</w:t>
      </w:r>
      <w:r w:rsidR="002863D1">
        <w:t>登录的功能</w:t>
      </w:r>
      <w:r w:rsidR="002863D1">
        <w:rPr>
          <w:rFonts w:hint="eastAsia"/>
        </w:rPr>
        <w:t>。</w:t>
      </w:r>
    </w:p>
    <w:p w:rsidR="00EF6576" w:rsidRDefault="008A283C" w:rsidP="00EF6576">
      <w:pPr>
        <w:spacing w:line="360" w:lineRule="exact"/>
        <w:ind w:firstLine="420"/>
      </w:pPr>
      <w:r>
        <w:rPr>
          <w:rFonts w:hint="eastAsia"/>
        </w:rPr>
        <w:t>该</w:t>
      </w:r>
      <w:r w:rsidR="0081711C">
        <w:t>项目的实</w:t>
      </w:r>
      <w:r w:rsidR="0081711C">
        <w:rPr>
          <w:rFonts w:hint="eastAsia"/>
        </w:rPr>
        <w:t>现</w:t>
      </w:r>
      <w:r w:rsidR="0081711C">
        <w:t>的开发环境</w:t>
      </w:r>
      <w:del w:id="31" w:author="china" w:date="2016-05-30T16:46:00Z">
        <w:r w:rsidR="0081711C" w:rsidDel="000A7E29">
          <w:delText>由</w:delText>
        </w:r>
        <w:r w:rsidR="0081711C" w:rsidDel="000A7E29">
          <w:rPr>
            <w:rFonts w:hint="eastAsia"/>
          </w:rPr>
          <w:delText>高泰科技</w:delText>
        </w:r>
        <w:r w:rsidR="0081711C" w:rsidDel="000A7E29">
          <w:delText>公司提供</w:delText>
        </w:r>
        <w:r w:rsidR="004D3CF9" w:rsidDel="000A7E29">
          <w:rPr>
            <w:rFonts w:hint="eastAsia"/>
          </w:rPr>
          <w:delText>，该</w:delText>
        </w:r>
        <w:r w:rsidR="0081711C" w:rsidDel="000A7E29">
          <w:rPr>
            <w:rFonts w:hint="eastAsia"/>
          </w:rPr>
          <w:delText>环境</w:delText>
        </w:r>
        <w:r w:rsidR="004D3CF9" w:rsidDel="000A7E29">
          <w:rPr>
            <w:rFonts w:hint="eastAsia"/>
          </w:rPr>
          <w:delText>框架主要是</w:delText>
        </w:r>
        <w:r w:rsidR="004D3CF9" w:rsidDel="000A7E29">
          <w:delText>对</w:delText>
        </w:r>
        <w:r w:rsidR="004D3CF9" w:rsidDel="000A7E29">
          <w:delText>SpringMVC</w:delText>
        </w:r>
        <w:r w:rsidR="004D3CF9" w:rsidDel="000A7E29">
          <w:delText>与</w:delText>
        </w:r>
        <w:r w:rsidR="004D3CF9" w:rsidDel="000A7E29">
          <w:delText>Hibernate</w:delText>
        </w:r>
        <w:r w:rsidR="004D3CF9" w:rsidDel="000A7E29">
          <w:delText>技术做了一些封装，</w:delText>
        </w:r>
        <w:r w:rsidR="004D3CF9" w:rsidDel="000A7E29">
          <w:rPr>
            <w:rFonts w:hint="eastAsia"/>
          </w:rPr>
          <w:delText>方便程序员</w:delText>
        </w:r>
        <w:r w:rsidR="004D3CF9" w:rsidDel="000A7E29">
          <w:delText>进行</w:delText>
        </w:r>
        <w:r w:rsidR="004D3CF9" w:rsidDel="000A7E29">
          <w:rPr>
            <w:rFonts w:hint="eastAsia"/>
          </w:rPr>
          <w:delText>代码编写</w:delText>
        </w:r>
        <w:r w:rsidR="00EF6576" w:rsidDel="000A7E29">
          <w:delText>。</w:delText>
        </w:r>
      </w:del>
      <w:r w:rsidR="00EF6576">
        <w:rPr>
          <w:rFonts w:hint="eastAsia"/>
        </w:rPr>
        <w:t>主要涉及到的</w:t>
      </w:r>
      <w:r w:rsidR="00EF6576">
        <w:t>专业知识有</w:t>
      </w:r>
      <w:r w:rsidR="00EF6576">
        <w:t>Java</w:t>
      </w:r>
      <w:r w:rsidR="00EF6576">
        <w:rPr>
          <w:rFonts w:hint="eastAsia"/>
        </w:rPr>
        <w:t>，</w:t>
      </w:r>
      <w:r w:rsidR="00EF6576">
        <w:t>SpringMVC + Hibernate</w:t>
      </w:r>
      <w:r w:rsidR="00EF6576">
        <w:rPr>
          <w:rFonts w:hint="eastAsia"/>
        </w:rPr>
        <w:t>、</w:t>
      </w:r>
      <w:r w:rsidR="00EF6576">
        <w:t>HTML+CSS</w:t>
      </w:r>
      <w:r w:rsidR="00EF6576">
        <w:rPr>
          <w:rFonts w:hint="eastAsia"/>
        </w:rPr>
        <w:t>+JavaScript</w:t>
      </w:r>
      <w:r w:rsidR="00EF6576">
        <w:rPr>
          <w:rFonts w:hint="eastAsia"/>
        </w:rPr>
        <w:t>、</w:t>
      </w:r>
      <w:r w:rsidR="00EF6576">
        <w:t>Oracle</w:t>
      </w:r>
      <w:r w:rsidR="00EF6576">
        <w:t>数据库。</w:t>
      </w:r>
      <w:r w:rsidR="005C744C">
        <w:rPr>
          <w:rFonts w:hint="eastAsia"/>
        </w:rPr>
        <w:t>其中</w:t>
      </w:r>
      <w:r w:rsidR="005C744C">
        <w:t>SpringMVC + Hibernate</w:t>
      </w:r>
      <w:r w:rsidR="005C744C">
        <w:rPr>
          <w:rFonts w:hint="eastAsia"/>
        </w:rPr>
        <w:t>技术</w:t>
      </w:r>
      <w:r w:rsidR="005C744C">
        <w:t>是现今企业中十分流行的框架技术。</w:t>
      </w:r>
      <w:r w:rsidR="005F3A30">
        <w:rPr>
          <w:rFonts w:hint="eastAsia"/>
        </w:rPr>
        <w:t>同时，</w:t>
      </w:r>
      <w:r w:rsidR="005F3A30">
        <w:t>为了更好地支撑网站的运行和并发访问的稳定性，我们在后期使用了</w:t>
      </w:r>
      <w:r w:rsidR="005F3A30">
        <w:t>apache+tomcat</w:t>
      </w:r>
      <w:r w:rsidR="005F3A30">
        <w:t>的集群策略，实现了高并发访问的网站稳定性。</w:t>
      </w:r>
    </w:p>
    <w:p w:rsidR="00F350CB" w:rsidRDefault="00F350CB" w:rsidP="00F350CB">
      <w:pPr>
        <w:spacing w:line="360" w:lineRule="exact"/>
        <w:ind w:firstLine="420"/>
      </w:pPr>
      <w:r>
        <w:rPr>
          <w:rFonts w:hint="eastAsia"/>
        </w:rPr>
        <w:t>实现过程中</w:t>
      </w:r>
      <w:r>
        <w:t>主要通过团队形式来进行</w:t>
      </w:r>
      <w:r>
        <w:rPr>
          <w:rFonts w:hint="eastAsia"/>
        </w:rPr>
        <w:t>合作</w:t>
      </w:r>
      <w:r>
        <w:t>开发，</w:t>
      </w:r>
      <w:r w:rsidR="00CA7DC9">
        <w:rPr>
          <w:rFonts w:hint="eastAsia"/>
        </w:rPr>
        <w:t>团队中</w:t>
      </w:r>
      <w:r>
        <w:rPr>
          <w:rFonts w:hint="eastAsia"/>
        </w:rPr>
        <w:t>每个人</w:t>
      </w:r>
      <w:r>
        <w:t>负责其中一个部分内容。</w:t>
      </w:r>
      <w:r w:rsidR="00CA7DC9">
        <w:rPr>
          <w:rFonts w:hint="eastAsia"/>
        </w:rPr>
        <w:t>机构</w:t>
      </w:r>
      <w:r w:rsidR="00CA7DC9">
        <w:t>模块，相册模块</w:t>
      </w:r>
      <w:r w:rsidR="00AA7E23">
        <w:rPr>
          <w:rFonts w:hint="eastAsia"/>
        </w:rPr>
        <w:t>主要</w:t>
      </w:r>
      <w:r w:rsidR="00AE4BE1">
        <w:t>用于为用户展示</w:t>
      </w:r>
      <w:r w:rsidR="00AE4BE1">
        <w:rPr>
          <w:rFonts w:hint="eastAsia"/>
        </w:rPr>
        <w:t>该机构</w:t>
      </w:r>
      <w:r w:rsidR="00AE4BE1">
        <w:t>的基本信息</w:t>
      </w:r>
      <w:r w:rsidR="00AE4BE1">
        <w:rPr>
          <w:rFonts w:hint="eastAsia"/>
        </w:rPr>
        <w:t>，</w:t>
      </w:r>
      <w:r w:rsidR="009152EB">
        <w:rPr>
          <w:rFonts w:hint="eastAsia"/>
        </w:rPr>
        <w:t xml:space="preserve"> </w:t>
      </w:r>
      <w:r w:rsidR="00D478BE">
        <w:rPr>
          <w:rFonts w:hint="eastAsia"/>
        </w:rPr>
        <w:t>满足用户</w:t>
      </w:r>
      <w:r w:rsidR="00D478BE">
        <w:t>对教育机构的了解，帮助用户做出更好地选择。</w:t>
      </w:r>
    </w:p>
    <w:p w:rsidR="005C1112" w:rsidRPr="00CA7DC9" w:rsidRDefault="005C1112" w:rsidP="00CC54F2">
      <w:pPr>
        <w:spacing w:line="360" w:lineRule="exact"/>
        <w:ind w:firstLine="420"/>
      </w:pPr>
    </w:p>
    <w:p w:rsidR="002A7EF6" w:rsidRPr="00327052"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r>
        <w:rPr>
          <w:rFonts w:ascii="宋体" w:hAnsi="宋体" w:hint="eastAsia"/>
        </w:rPr>
        <w:t>关键词：</w:t>
      </w:r>
      <w:r>
        <w:rPr>
          <w:rFonts w:ascii="宋体" w:hAnsi="宋体"/>
        </w:rPr>
        <w:t>Java Web，SpringMVC，易学习</w:t>
      </w:r>
    </w:p>
    <w:p w:rsidR="002A7EF6" w:rsidRDefault="002A7EF6" w:rsidP="002A7EF6">
      <w:pPr>
        <w:rPr>
          <w:rFonts w:ascii="宋体" w:hAnsi="宋体"/>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Pr="00977465" w:rsidRDefault="002A7EF6" w:rsidP="002A7EF6">
      <w:bookmarkStart w:id="32" w:name="_Toc28632"/>
      <w:bookmarkStart w:id="33" w:name="_Toc5795"/>
      <w:bookmarkStart w:id="34" w:name="_Toc330"/>
      <w:bookmarkStart w:id="35" w:name="_Toc17699"/>
      <w:bookmarkStart w:id="36" w:name="_Toc20142"/>
      <w:bookmarkStart w:id="37" w:name="_Toc1610"/>
      <w:bookmarkStart w:id="38" w:name="_Toc420517647"/>
      <w:bookmarkStart w:id="39" w:name="_Toc420518532"/>
    </w:p>
    <w:p w:rsidR="002A7EF6" w:rsidRDefault="002A7EF6" w:rsidP="002A7EF6">
      <w:pPr>
        <w:pStyle w:val="1"/>
      </w:pPr>
      <w:bookmarkStart w:id="40" w:name="_Toc421749123"/>
      <w:bookmarkStart w:id="41" w:name="_Toc420783299"/>
      <w:bookmarkStart w:id="42" w:name="_Toc420783674"/>
      <w:bookmarkStart w:id="43" w:name="_Toc5970"/>
      <w:bookmarkStart w:id="44" w:name="_Toc420521195"/>
      <w:bookmarkStart w:id="45" w:name="_Toc421749056"/>
      <w:r>
        <w:lastRenderedPageBreak/>
        <w:t>ABSTRACT</w:t>
      </w:r>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2A7EF6" w:rsidRPr="00791539" w:rsidRDefault="00F933FF" w:rsidP="00791539">
      <w:pPr>
        <w:spacing w:line="360" w:lineRule="exact"/>
        <w:ind w:firstLine="420"/>
      </w:pPr>
      <w:r w:rsidRPr="00791539">
        <w:rPr>
          <w:rFonts w:hint="eastAsia"/>
        </w:rPr>
        <w:t>《</w:t>
      </w:r>
      <w:r w:rsidRPr="00791539">
        <w:rPr>
          <w:rFonts w:hint="eastAsia"/>
        </w:rPr>
        <w:t>YIXUEXI--</w:t>
      </w:r>
      <w:r w:rsidRPr="00791539">
        <w:t>KOUBEIZIPINGTAI</w:t>
      </w:r>
      <w:r w:rsidRPr="00791539">
        <w:t>》</w:t>
      </w:r>
      <w:r w:rsidRPr="00791539">
        <w:rPr>
          <w:rFonts w:hint="eastAsia"/>
        </w:rPr>
        <w:t xml:space="preserve"> is </w:t>
      </w:r>
      <w:r w:rsidRPr="00791539">
        <w:t xml:space="preserve">a subproject of the </w:t>
      </w:r>
      <w:r w:rsidRPr="00791539">
        <w:rPr>
          <w:rFonts w:hint="eastAsia"/>
        </w:rPr>
        <w:t>《</w:t>
      </w:r>
      <w:r w:rsidRPr="00791539">
        <w:rPr>
          <w:rFonts w:hint="eastAsia"/>
        </w:rPr>
        <w:t>YIXUEXI</w:t>
      </w:r>
      <w:r w:rsidRPr="00791539">
        <w:t>》</w:t>
      </w:r>
      <w:r w:rsidRPr="00791539">
        <w:rPr>
          <w:rFonts w:hint="eastAsia"/>
        </w:rPr>
        <w:t xml:space="preserve"> </w:t>
      </w:r>
      <w:r w:rsidRPr="00791539">
        <w:t>platform</w:t>
      </w:r>
      <w:r w:rsidR="002D76CE" w:rsidRPr="00791539">
        <w:t xml:space="preserve"> in </w:t>
      </w:r>
      <w:r w:rsidR="00623F7F" w:rsidRPr="00791539">
        <w:t>Nanjing High Tech Co., Ltd.</w:t>
      </w:r>
      <w:r w:rsidR="00BC008A" w:rsidRPr="00791539">
        <w:t xml:space="preserve"> </w:t>
      </w:r>
      <w:r w:rsidR="0028734C" w:rsidRPr="00791539">
        <w:t xml:space="preserve">The project aims at </w:t>
      </w:r>
      <w:r w:rsidR="00A1521D" w:rsidRPr="00791539">
        <w:t>the institution m</w:t>
      </w:r>
      <w:r w:rsidR="003C0A37" w:rsidRPr="00791539">
        <w:t>odule,</w:t>
      </w:r>
      <w:r w:rsidR="008D6DF0" w:rsidRPr="00791539">
        <w:t xml:space="preserve"> i</w:t>
      </w:r>
      <w:r w:rsidR="00A1521D" w:rsidRPr="00791539">
        <w:t>nstitutional claim module</w:t>
      </w:r>
      <w:r w:rsidR="00E95A59" w:rsidRPr="00791539">
        <w:t xml:space="preserve"> and album module. </w:t>
      </w:r>
      <w:r w:rsidR="00E95034" w:rsidRPr="00791539">
        <w:t>Meanwhile</w:t>
      </w:r>
      <w:r w:rsidR="00E95034" w:rsidRPr="00791539">
        <w:rPr>
          <w:rFonts w:hint="eastAsia"/>
        </w:rPr>
        <w:t xml:space="preserve">, </w:t>
      </w:r>
      <w:r w:rsidR="00902107" w:rsidRPr="00902107">
        <w:t>this</w:t>
      </w:r>
      <w:r w:rsidR="00E57E75" w:rsidRPr="00902107">
        <w:rPr>
          <w:rFonts w:hint="eastAsia"/>
        </w:rPr>
        <w:t xml:space="preserve"> </w:t>
      </w:r>
      <w:r w:rsidR="00E57E75" w:rsidRPr="00902107">
        <w:t>project also realize</w:t>
      </w:r>
      <w:r w:rsidR="00902107">
        <w:t xml:space="preserve"> the function </w:t>
      </w:r>
      <w:r w:rsidR="0075234E">
        <w:t xml:space="preserve">that the different </w:t>
      </w:r>
      <w:r w:rsidR="0075234E" w:rsidRPr="0075234E">
        <w:t xml:space="preserve">permissions </w:t>
      </w:r>
      <w:r w:rsidR="00FD2AE7">
        <w:t>of</w:t>
      </w:r>
      <w:r w:rsidR="00E57E75" w:rsidRPr="00902107">
        <w:t xml:space="preserve"> institutional users, ordinary users, </w:t>
      </w:r>
      <w:r w:rsidR="00902107" w:rsidRPr="00902107">
        <w:t xml:space="preserve">visitors </w:t>
      </w:r>
      <w:r w:rsidR="00E57E75" w:rsidRPr="00902107">
        <w:t xml:space="preserve">to </w:t>
      </w:r>
      <w:r w:rsidR="00313236">
        <w:t>login</w:t>
      </w:r>
      <w:r w:rsidR="002C433C">
        <w:t>.</w:t>
      </w:r>
    </w:p>
    <w:p w:rsidR="00BC008A" w:rsidRPr="00791539" w:rsidRDefault="001360FE" w:rsidP="00791539">
      <w:pPr>
        <w:spacing w:line="360" w:lineRule="exact"/>
        <w:ind w:firstLine="420"/>
      </w:pPr>
      <w:r w:rsidRPr="00791539">
        <w:t xml:space="preserve">In the process of developing the project, </w:t>
      </w:r>
      <w:r w:rsidR="00647CAC" w:rsidRPr="00791539">
        <w:t xml:space="preserve">we use a framework created by the Nanjing High Tech Co., Ltd. </w:t>
      </w:r>
      <w:r w:rsidR="00EB0EE2" w:rsidRPr="00791539">
        <w:t>This framework is mainly</w:t>
      </w:r>
      <w:r w:rsidR="00BC2758" w:rsidRPr="00791539">
        <w:t xml:space="preserve"> </w:t>
      </w:r>
      <w:r w:rsidR="00973E8B" w:rsidRPr="00791539">
        <w:t xml:space="preserve">encapsulates SpringMVC and Hibernate </w:t>
      </w:r>
      <w:r w:rsidR="007768B5" w:rsidRPr="00791539">
        <w:t xml:space="preserve">and it will make it convenient for programmers to write code. </w:t>
      </w:r>
      <w:r w:rsidR="00707BFD" w:rsidRPr="00791539">
        <w:t xml:space="preserve">This project is mainly related to the professional knowledge about </w:t>
      </w:r>
      <w:r w:rsidR="003306DC" w:rsidRPr="00791539">
        <w:t>Java</w:t>
      </w:r>
      <w:r w:rsidR="00672490" w:rsidRPr="00791539">
        <w:t xml:space="preserve">  </w:t>
      </w:r>
      <w:r w:rsidR="00A25CD4" w:rsidRPr="00791539">
        <w:t>SpringMVC with</w:t>
      </w:r>
      <w:r w:rsidR="00707BFD" w:rsidRPr="00791539">
        <w:t xml:space="preserve"> Hibernate,</w:t>
      </w:r>
      <w:r w:rsidR="00A25CD4" w:rsidRPr="00791539">
        <w:t xml:space="preserve"> html and</w:t>
      </w:r>
      <w:r w:rsidR="00707BFD" w:rsidRPr="00791539">
        <w:t xml:space="preserve"> Oracle database.</w:t>
      </w:r>
      <w:r w:rsidR="006624F5" w:rsidRPr="00791539">
        <w:t xml:space="preserve"> By the way, </w:t>
      </w:r>
      <w:r w:rsidR="00247231" w:rsidRPr="00791539">
        <w:t>SpringMVC with</w:t>
      </w:r>
      <w:r w:rsidR="006624F5" w:rsidRPr="00791539">
        <w:t xml:space="preserve"> Hibernate technology is one of the most popular framework technology in modern enterprises.</w:t>
      </w:r>
      <w:r w:rsidR="002F1CEC" w:rsidRPr="00791539">
        <w:t xml:space="preserve"> </w:t>
      </w:r>
      <w:r w:rsidR="00474515" w:rsidRPr="00791539">
        <w:t xml:space="preserve">Meanwhile, </w:t>
      </w:r>
      <w:r w:rsidR="00C83DDE" w:rsidRPr="00791539">
        <w:t>i</w:t>
      </w:r>
      <w:r w:rsidR="00C83DDE" w:rsidRPr="00791539">
        <w:rPr>
          <w:rFonts w:hint="eastAsia"/>
        </w:rPr>
        <w:t xml:space="preserve">n </w:t>
      </w:r>
      <w:r w:rsidR="00C83DDE" w:rsidRPr="00791539">
        <w:t>order to better support the operation of website and the stability of concurrent access, the apache and tomcat cluster strategy is used in this project.</w:t>
      </w:r>
    </w:p>
    <w:p w:rsidR="00791539" w:rsidRDefault="00125106" w:rsidP="002A7EF6">
      <w:pPr>
        <w:rPr>
          <w:color w:val="000000"/>
        </w:rPr>
      </w:pPr>
      <w:r>
        <w:rPr>
          <w:color w:val="000000"/>
        </w:rPr>
        <w:tab/>
      </w:r>
      <w:r w:rsidR="00E313ED">
        <w:rPr>
          <w:color w:val="000000"/>
        </w:rPr>
        <w:t xml:space="preserve">Through the team work, we </w:t>
      </w:r>
      <w:r w:rsidR="007C35EF">
        <w:rPr>
          <w:color w:val="000000"/>
        </w:rPr>
        <w:t xml:space="preserve">have completed the project, every body of this team is responsible for one part of the project. </w:t>
      </w:r>
      <w:r w:rsidR="00CD586E">
        <w:rPr>
          <w:color w:val="000000"/>
        </w:rPr>
        <w:t>Institution module and album module is mainly used to show the basic information of the institution.</w:t>
      </w:r>
      <w:r w:rsidR="00F13AEC">
        <w:rPr>
          <w:color w:val="000000"/>
        </w:rPr>
        <w:t xml:space="preserve"> The two parts of this project will help the users to make their choices.</w:t>
      </w:r>
    </w:p>
    <w:p w:rsidR="00791539" w:rsidRDefault="00791539"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color w:val="000000"/>
        </w:rPr>
      </w:pPr>
    </w:p>
    <w:p w:rsidR="002A7EF6" w:rsidRDefault="002A7EF6" w:rsidP="002A7EF6">
      <w:pPr>
        <w:rPr>
          <w:color w:val="000000"/>
        </w:rPr>
      </w:pPr>
      <w:r>
        <w:rPr>
          <w:color w:val="000000"/>
        </w:rPr>
        <w:t xml:space="preserve">Keywords: </w:t>
      </w:r>
      <w:r w:rsidR="005E2B0D" w:rsidRPr="00791539">
        <w:t> </w:t>
      </w:r>
      <w:r w:rsidR="005E2B0D" w:rsidRPr="005E2B0D">
        <w:t>Java Web</w:t>
      </w:r>
      <w:r w:rsidR="005E2B0D">
        <w:t xml:space="preserve">, </w:t>
      </w:r>
      <w:r w:rsidR="005E2B0D" w:rsidRPr="00791539">
        <w:t>SpringMVC and Hibernate</w:t>
      </w:r>
      <w:r w:rsidR="005E2B0D">
        <w:t>, YIXUEXI</w:t>
      </w:r>
    </w:p>
    <w:p w:rsidR="002A7EF6" w:rsidRDefault="002A7EF6" w:rsidP="002A7EF6">
      <w:pPr>
        <w:jc w:val="center"/>
        <w:rPr>
          <w:color w:val="000000"/>
        </w:rPr>
      </w:pPr>
    </w:p>
    <w:p w:rsidR="002A7EF6" w:rsidRDefault="002A7EF6" w:rsidP="002A7EF6">
      <w:pPr>
        <w:jc w:val="center"/>
        <w:rPr>
          <w:color w:val="000000"/>
        </w:rPr>
      </w:pPr>
    </w:p>
    <w:p w:rsidR="002A7EF6" w:rsidRDefault="004F5FE4">
      <w:pPr>
        <w:rPr>
          <w:ins w:id="46" w:author="china" w:date="2016-05-30T16:52:00Z"/>
          <w:color w:val="000000"/>
        </w:rPr>
        <w:pPrChange w:id="47" w:author="china" w:date="2016-05-30T16:52:00Z">
          <w:pPr>
            <w:jc w:val="center"/>
          </w:pPr>
        </w:pPrChange>
      </w:pPr>
      <w:ins w:id="48" w:author="china" w:date="2016-05-30T16:52:00Z">
        <w:r>
          <w:rPr>
            <w:rFonts w:hint="eastAsia"/>
            <w:color w:val="000000"/>
          </w:rPr>
          <w:t>修改</w:t>
        </w:r>
        <w:r>
          <w:rPr>
            <w:color w:val="000000"/>
          </w:rPr>
          <w:t>意见</w:t>
        </w:r>
      </w:ins>
    </w:p>
    <w:p w:rsidR="004F5FE4" w:rsidRPr="004F5FE4" w:rsidRDefault="004F5FE4">
      <w:pPr>
        <w:pStyle w:val="a9"/>
        <w:numPr>
          <w:ilvl w:val="0"/>
          <w:numId w:val="33"/>
        </w:numPr>
        <w:ind w:firstLineChars="0"/>
        <w:rPr>
          <w:ins w:id="49" w:author="china" w:date="2016-05-30T16:52:00Z"/>
          <w:color w:val="000000"/>
          <w:rPrChange w:id="50" w:author="china" w:date="2016-05-30T16:52:00Z">
            <w:rPr>
              <w:ins w:id="51" w:author="china" w:date="2016-05-30T16:52:00Z"/>
            </w:rPr>
          </w:rPrChange>
        </w:rPr>
        <w:pPrChange w:id="52" w:author="china" w:date="2016-05-30T16:52:00Z">
          <w:pPr>
            <w:jc w:val="center"/>
          </w:pPr>
        </w:pPrChange>
      </w:pPr>
      <w:ins w:id="53" w:author="china" w:date="2016-05-30T16:52:00Z">
        <w:r w:rsidRPr="004F5FE4">
          <w:rPr>
            <w:rFonts w:hint="eastAsia"/>
            <w:color w:val="000000"/>
            <w:rPrChange w:id="54" w:author="china" w:date="2016-05-30T16:52:00Z">
              <w:rPr>
                <w:rFonts w:hint="eastAsia"/>
              </w:rPr>
            </w:rPrChange>
          </w:rPr>
          <w:t>文中不要出现高泰公司字样</w:t>
        </w:r>
      </w:ins>
    </w:p>
    <w:p w:rsidR="004F5FE4" w:rsidRDefault="003C068A">
      <w:pPr>
        <w:pStyle w:val="a9"/>
        <w:numPr>
          <w:ilvl w:val="0"/>
          <w:numId w:val="33"/>
        </w:numPr>
        <w:ind w:firstLineChars="0"/>
        <w:rPr>
          <w:ins w:id="55" w:author="china" w:date="2016-05-30T16:58:00Z"/>
          <w:color w:val="000000"/>
        </w:rPr>
        <w:pPrChange w:id="56" w:author="china" w:date="2016-05-30T16:52:00Z">
          <w:pPr>
            <w:jc w:val="center"/>
          </w:pPr>
        </w:pPrChange>
      </w:pPr>
      <w:ins w:id="57" w:author="china" w:date="2016-05-30T16:57:00Z">
        <w:r>
          <w:rPr>
            <w:rFonts w:hint="eastAsia"/>
            <w:color w:val="000000"/>
          </w:rPr>
          <w:t>正文</w:t>
        </w:r>
        <w:r>
          <w:rPr>
            <w:color w:val="000000"/>
          </w:rPr>
          <w:t>中</w:t>
        </w:r>
        <w:r>
          <w:rPr>
            <w:rFonts w:hint="eastAsia"/>
            <w:color w:val="000000"/>
          </w:rPr>
          <w:t>章</w:t>
        </w:r>
        <w:r>
          <w:rPr>
            <w:color w:val="000000"/>
          </w:rPr>
          <w:t>节中不能只有图或者表，要有介绍性的文字；整体上文</w:t>
        </w:r>
        <w:r>
          <w:rPr>
            <w:rFonts w:hint="eastAsia"/>
            <w:color w:val="000000"/>
          </w:rPr>
          <w:t>中</w:t>
        </w:r>
        <w:r>
          <w:rPr>
            <w:color w:val="000000"/>
          </w:rPr>
          <w:t>的介绍、说明、陈述性文字</w:t>
        </w:r>
        <w:r>
          <w:rPr>
            <w:rFonts w:hint="eastAsia"/>
            <w:color w:val="000000"/>
          </w:rPr>
          <w:t>偏少</w:t>
        </w:r>
        <w:r>
          <w:rPr>
            <w:color w:val="000000"/>
          </w:rPr>
          <w:t>，不能充分</w:t>
        </w:r>
      </w:ins>
      <w:ins w:id="58" w:author="china" w:date="2016-05-30T16:58:00Z">
        <w:r>
          <w:rPr>
            <w:color w:val="000000"/>
          </w:rPr>
          <w:t>说明</w:t>
        </w:r>
        <w:r>
          <w:rPr>
            <w:rFonts w:hint="eastAsia"/>
            <w:color w:val="000000"/>
          </w:rPr>
          <w:t>所</w:t>
        </w:r>
        <w:r>
          <w:rPr>
            <w:color w:val="000000"/>
          </w:rPr>
          <w:t>作的工作</w:t>
        </w:r>
        <w:r>
          <w:rPr>
            <w:rFonts w:hint="eastAsia"/>
            <w:color w:val="000000"/>
          </w:rPr>
          <w:t>，</w:t>
        </w:r>
        <w:r>
          <w:rPr>
            <w:color w:val="000000"/>
          </w:rPr>
          <w:t>内容不够丰满</w:t>
        </w:r>
      </w:ins>
    </w:p>
    <w:p w:rsidR="003C068A" w:rsidRDefault="00A76475">
      <w:pPr>
        <w:pStyle w:val="a9"/>
        <w:numPr>
          <w:ilvl w:val="0"/>
          <w:numId w:val="33"/>
        </w:numPr>
        <w:ind w:firstLineChars="0"/>
        <w:rPr>
          <w:ins w:id="59" w:author="china" w:date="2016-05-30T17:05:00Z"/>
          <w:color w:val="000000"/>
        </w:rPr>
        <w:pPrChange w:id="60" w:author="china" w:date="2016-05-30T16:52:00Z">
          <w:pPr>
            <w:jc w:val="center"/>
          </w:pPr>
        </w:pPrChange>
      </w:pPr>
      <w:ins w:id="61" w:author="china" w:date="2016-05-30T17:04:00Z">
        <w:r>
          <w:rPr>
            <w:rFonts w:hint="eastAsia"/>
            <w:color w:val="000000"/>
          </w:rPr>
          <w:t>系统实现部分可以有界面，</w:t>
        </w:r>
        <w:r>
          <w:rPr>
            <w:color w:val="000000"/>
          </w:rPr>
          <w:t>也</w:t>
        </w:r>
        <w:r>
          <w:rPr>
            <w:rFonts w:hint="eastAsia"/>
            <w:color w:val="000000"/>
          </w:rPr>
          <w:t>可以加上部分核心代码，</w:t>
        </w:r>
        <w:r>
          <w:rPr>
            <w:color w:val="000000"/>
          </w:rPr>
          <w:t>主要</w:t>
        </w:r>
        <w:r>
          <w:rPr>
            <w:rFonts w:hint="eastAsia"/>
            <w:color w:val="000000"/>
          </w:rPr>
          <w:t>讲述系统是如何实现的，</w:t>
        </w:r>
      </w:ins>
      <w:ins w:id="62" w:author="china" w:date="2016-05-30T17:05:00Z">
        <w:r>
          <w:rPr>
            <w:rFonts w:hint="eastAsia"/>
            <w:color w:val="000000"/>
          </w:rPr>
          <w:t>并展示实现的结果</w:t>
        </w:r>
      </w:ins>
    </w:p>
    <w:p w:rsidR="00A76475" w:rsidRDefault="00A76475">
      <w:pPr>
        <w:pStyle w:val="a9"/>
        <w:numPr>
          <w:ilvl w:val="0"/>
          <w:numId w:val="33"/>
        </w:numPr>
        <w:ind w:firstLineChars="0"/>
        <w:rPr>
          <w:ins w:id="63" w:author="china" w:date="2016-05-30T17:05:00Z"/>
          <w:color w:val="000000"/>
        </w:rPr>
        <w:pPrChange w:id="64" w:author="china" w:date="2016-05-30T16:52:00Z">
          <w:pPr>
            <w:jc w:val="center"/>
          </w:pPr>
        </w:pPrChange>
      </w:pPr>
      <w:ins w:id="65" w:author="china" w:date="2016-05-30T17:05:00Z">
        <w:r>
          <w:rPr>
            <w:rFonts w:hint="eastAsia"/>
            <w:color w:val="000000"/>
          </w:rPr>
          <w:t>参考文献</w:t>
        </w:r>
        <w:r>
          <w:rPr>
            <w:rFonts w:hint="eastAsia"/>
            <w:color w:val="000000"/>
          </w:rPr>
          <w:t>20</w:t>
        </w:r>
        <w:r>
          <w:rPr>
            <w:rFonts w:hint="eastAsia"/>
            <w:color w:val="000000"/>
          </w:rPr>
          <w:t>篇，</w:t>
        </w:r>
        <w:r>
          <w:rPr>
            <w:color w:val="000000"/>
          </w:rPr>
          <w:t>英文</w:t>
        </w:r>
        <w:r>
          <w:rPr>
            <w:rFonts w:hint="eastAsia"/>
            <w:color w:val="000000"/>
          </w:rPr>
          <w:t>文献不少于</w:t>
        </w:r>
        <w:r>
          <w:rPr>
            <w:rFonts w:hint="eastAsia"/>
            <w:color w:val="000000"/>
          </w:rPr>
          <w:t>5</w:t>
        </w:r>
        <w:r>
          <w:rPr>
            <w:rFonts w:hint="eastAsia"/>
            <w:color w:val="000000"/>
          </w:rPr>
          <w:t>篇</w:t>
        </w:r>
      </w:ins>
    </w:p>
    <w:p w:rsidR="00A76475" w:rsidRPr="004F5FE4" w:rsidRDefault="00A76475">
      <w:pPr>
        <w:pStyle w:val="a9"/>
        <w:numPr>
          <w:ilvl w:val="0"/>
          <w:numId w:val="33"/>
        </w:numPr>
        <w:ind w:firstLineChars="0"/>
        <w:rPr>
          <w:color w:val="000000"/>
          <w:rPrChange w:id="66" w:author="china" w:date="2016-05-30T16:52:00Z">
            <w:rPr/>
          </w:rPrChange>
        </w:rPr>
        <w:pPrChange w:id="67" w:author="china" w:date="2016-05-30T16:52:00Z">
          <w:pPr>
            <w:jc w:val="center"/>
          </w:pPr>
        </w:pPrChange>
      </w:pPr>
      <w:ins w:id="68" w:author="china" w:date="2016-05-30T17:05:00Z">
        <w:r>
          <w:rPr>
            <w:rFonts w:hint="eastAsia"/>
            <w:color w:val="000000"/>
          </w:rPr>
          <w:t>还需要翻译</w:t>
        </w:r>
        <w:r>
          <w:rPr>
            <w:rFonts w:hint="eastAsia"/>
            <w:color w:val="000000"/>
          </w:rPr>
          <w:t>1</w:t>
        </w:r>
        <w:r>
          <w:rPr>
            <w:rFonts w:hint="eastAsia"/>
            <w:color w:val="000000"/>
          </w:rPr>
          <w:t>篇相关的英文文献</w:t>
        </w:r>
      </w:ins>
    </w:p>
    <w:p w:rsidR="002A7EF6" w:rsidRDefault="002A7EF6" w:rsidP="00C44182">
      <w:pPr>
        <w:jc w:val="center"/>
        <w:rPr>
          <w:ins w:id="69" w:author="china" w:date="2016-05-30T16:52:00Z"/>
        </w:rPr>
      </w:pPr>
      <w:r>
        <w:br w:type="page"/>
      </w:r>
    </w:p>
    <w:p w:rsidR="004F5FE4" w:rsidRDefault="004F5FE4" w:rsidP="00C44182">
      <w:pPr>
        <w:jc w:val="center"/>
        <w:sectPr w:rsidR="004F5FE4">
          <w:headerReference w:type="even" r:id="rId9"/>
          <w:footerReference w:type="even" r:id="rId10"/>
          <w:headerReference w:type="first" r:id="rId11"/>
          <w:footerReference w:type="first" r:id="rId12"/>
          <w:pgSz w:w="11906" w:h="16838"/>
          <w:pgMar w:top="1134" w:right="1134" w:bottom="1134" w:left="1134" w:header="851" w:footer="992" w:gutter="284"/>
          <w:cols w:space="720"/>
          <w:docGrid w:type="linesAndChars" w:linePitch="360"/>
        </w:sectPr>
      </w:pPr>
    </w:p>
    <w:p w:rsidR="002A7EF6" w:rsidRDefault="002A7EF6" w:rsidP="002A7EF6">
      <w:pPr>
        <w:pStyle w:val="1"/>
        <w:keepNext w:val="0"/>
        <w:numPr>
          <w:ilvl w:val="0"/>
          <w:numId w:val="1"/>
        </w:numPr>
        <w:spacing w:line="360" w:lineRule="auto"/>
      </w:pPr>
      <w:bookmarkStart w:id="70" w:name="_Toc421749124"/>
      <w:bookmarkEnd w:id="0"/>
      <w:bookmarkEnd w:id="1"/>
      <w:bookmarkEnd w:id="2"/>
      <w:r>
        <w:rPr>
          <w:rFonts w:hint="eastAsia"/>
        </w:rPr>
        <w:lastRenderedPageBreak/>
        <w:t>绪论</w:t>
      </w:r>
      <w:bookmarkEnd w:id="70"/>
    </w:p>
    <w:p w:rsidR="002A7EF6" w:rsidRDefault="002A7EF6" w:rsidP="002A7EF6">
      <w:pPr>
        <w:pStyle w:val="2"/>
        <w:numPr>
          <w:ilvl w:val="1"/>
          <w:numId w:val="0"/>
        </w:numPr>
      </w:pPr>
      <w:bookmarkStart w:id="71" w:name="_Toc421749125"/>
      <w:r>
        <w:rPr>
          <w:rFonts w:hint="eastAsia"/>
        </w:rPr>
        <w:t>1.1</w:t>
      </w:r>
      <w:r w:rsidR="007D724B">
        <w:rPr>
          <w:rFonts w:hint="eastAsia"/>
        </w:rPr>
        <w:t>项目</w:t>
      </w:r>
      <w:r w:rsidR="007D724B">
        <w:t>的</w:t>
      </w:r>
      <w:r>
        <w:rPr>
          <w:rFonts w:hint="eastAsia"/>
        </w:rPr>
        <w:t>背景与意义</w:t>
      </w:r>
      <w:bookmarkEnd w:id="71"/>
    </w:p>
    <w:p w:rsidR="002A7EF6" w:rsidRDefault="002A7EF6" w:rsidP="002A7EF6">
      <w:pPr>
        <w:pStyle w:val="3"/>
        <w:keepNext w:val="0"/>
        <w:keepLines w:val="0"/>
        <w:numPr>
          <w:ilvl w:val="2"/>
          <w:numId w:val="1"/>
        </w:numPr>
        <w:spacing w:before="0" w:after="0" w:line="360" w:lineRule="auto"/>
      </w:pPr>
      <w:bookmarkStart w:id="72" w:name="_Toc421749126"/>
      <w:r>
        <w:rPr>
          <w:rFonts w:hint="eastAsia"/>
        </w:rPr>
        <w:t>课题背景与意义</w:t>
      </w:r>
      <w:bookmarkEnd w:id="72"/>
    </w:p>
    <w:p w:rsidR="002A7EF6" w:rsidRDefault="002A7EF6" w:rsidP="002A7EF6">
      <w:pPr>
        <w:spacing w:line="400" w:lineRule="exact"/>
        <w:ind w:firstLine="420"/>
      </w:pPr>
      <w:bookmarkStart w:id="73" w:name="_Toc421749127"/>
      <w:r>
        <w:rPr>
          <w:rFonts w:hint="eastAsia"/>
        </w:rPr>
        <w:t>课题内容是：</w:t>
      </w: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D1646" w:rsidP="002A7EF6">
      <w:pPr>
        <w:spacing w:line="400" w:lineRule="exact"/>
        <w:ind w:firstLine="420"/>
      </w:pPr>
      <w:r w:rsidRPr="00CC54F2">
        <w:rPr>
          <w:rFonts w:hint="eastAsia"/>
        </w:rPr>
        <w:t>《易学习——口碑子平台》</w:t>
      </w:r>
      <w:r w:rsidRPr="00CC54F2">
        <w:rPr>
          <w:rFonts w:hint="eastAsia"/>
        </w:rPr>
        <w:t>II</w:t>
      </w:r>
      <w:r w:rsidR="002A7EF6" w:rsidRPr="009D37B9">
        <w:rPr>
          <w:rFonts w:hint="eastAsia"/>
        </w:rPr>
        <w:t>是一个实际的企业项目</w:t>
      </w:r>
      <w:r w:rsidR="002A7EF6">
        <w:rPr>
          <w:rFonts w:hint="eastAsia"/>
        </w:rPr>
        <w:t>，以企业需求为主，具有现实性的意义。该</w:t>
      </w:r>
      <w:r w:rsidR="002A7EF6" w:rsidRPr="009D37B9">
        <w:rPr>
          <w:rFonts w:hint="eastAsia"/>
        </w:rPr>
        <w:t>口碑子平台</w:t>
      </w:r>
      <w:r w:rsidR="002A7EF6">
        <w:rPr>
          <w:rFonts w:hint="eastAsia"/>
        </w:rPr>
        <w:t>的机构模块，对于学校，教育机构的推广有重大意义，方便用户查询自己所需要的机构，根据自身情况选择合适的学校或者教育机构。在以往的培训教育机构推广过程中，一般采用发传单，贴海报等形式宣传，效果不好，而且用户不信任，导致机构品牌知名度低。《易学习》</w:t>
      </w:r>
      <w:r w:rsidR="002A7EF6">
        <w:t>项目</w:t>
      </w:r>
      <w:r w:rsidR="002A7EF6">
        <w:rPr>
          <w:rFonts w:hint="eastAsia"/>
        </w:rPr>
        <w:t>就是</w:t>
      </w:r>
      <w:r w:rsidR="002A7EF6">
        <w:t>为教育机构提供一个</w:t>
      </w:r>
      <w:r w:rsidR="002A7EF6">
        <w:rPr>
          <w:rFonts w:hint="eastAsia"/>
        </w:rPr>
        <w:t>比较可靠的推广</w:t>
      </w:r>
      <w:r w:rsidR="002A7EF6">
        <w:t>平台</w:t>
      </w:r>
      <w:r w:rsidR="002A7EF6">
        <w:rPr>
          <w:rFonts w:hint="eastAsia"/>
        </w:rPr>
        <w:t>，</w:t>
      </w:r>
      <w:r w:rsidR="002A7EF6">
        <w:t>其中</w:t>
      </w:r>
      <w:r w:rsidR="002A7EF6">
        <w:rPr>
          <w:rFonts w:hint="eastAsia"/>
        </w:rPr>
        <w:t xml:space="preserve"> </w:t>
      </w:r>
      <w:r w:rsidR="002A7EF6">
        <w:rPr>
          <w:rFonts w:hint="eastAsia"/>
        </w:rPr>
        <w:t>《</w:t>
      </w:r>
      <w:r w:rsidR="002A7EF6" w:rsidRPr="009D37B9">
        <w:rPr>
          <w:rFonts w:hint="eastAsia"/>
        </w:rPr>
        <w:t>易学习——口碑子平台</w:t>
      </w:r>
      <w:r w:rsidR="002A7EF6">
        <w:rPr>
          <w:rFonts w:hint="eastAsia"/>
        </w:rPr>
        <w:t>》</w:t>
      </w:r>
      <w:r w:rsidR="002A7EF6">
        <w:t>是为</w:t>
      </w:r>
      <w:r w:rsidR="002A7EF6">
        <w:rPr>
          <w:rFonts w:hint="eastAsia"/>
        </w:rPr>
        <w:t>家长</w:t>
      </w:r>
      <w:r w:rsidR="002A7EF6">
        <w:t>学生提供一个教育</w:t>
      </w:r>
      <w:r w:rsidR="002A7EF6">
        <w:rPr>
          <w:rFonts w:hint="eastAsia"/>
        </w:rPr>
        <w:t>机构</w:t>
      </w:r>
      <w:r w:rsidR="002A7EF6">
        <w:t>的查询，报名的</w:t>
      </w:r>
      <w:r w:rsidR="002A7EF6">
        <w:rPr>
          <w:rFonts w:hint="eastAsia"/>
        </w:rPr>
        <w:t>功能</w:t>
      </w:r>
      <w:r w:rsidR="002A7EF6">
        <w:t>，可以使用户</w:t>
      </w:r>
      <w:r w:rsidR="002A7EF6">
        <w:rPr>
          <w:rFonts w:hint="eastAsia"/>
        </w:rPr>
        <w:t>了解</w:t>
      </w:r>
      <w:r w:rsidR="002A7EF6">
        <w:t>相关的教育机构</w:t>
      </w:r>
      <w:r w:rsidR="002A7EF6">
        <w:rPr>
          <w:rFonts w:hint="eastAsia"/>
        </w:rPr>
        <w:t>，对用户来说，经过审核的机构，保证了安全性，可靠性，防止受骗的可能性。</w:t>
      </w:r>
      <w:r w:rsidR="002A7EF6">
        <w:t>，</w:t>
      </w:r>
      <w:r w:rsidR="002A7EF6">
        <w:rPr>
          <w:rFonts w:hint="eastAsia"/>
        </w:rPr>
        <w:t>方便</w:t>
      </w:r>
      <w:r w:rsidR="002A7EF6">
        <w:t>自己选择。</w:t>
      </w:r>
      <w:r w:rsidR="002A7EF6">
        <w:rPr>
          <w:rFonts w:hint="eastAsia"/>
        </w:rPr>
        <w:t>采用本系统进行机构注册认证，对于机构来说拥有了一个推广自身品牌的专业平台。</w:t>
      </w:r>
    </w:p>
    <w:p w:rsidR="002A7EF6" w:rsidRDefault="002A7EF6" w:rsidP="002A7EF6">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2A7EF6" w:rsidRDefault="002A7EF6" w:rsidP="002A7EF6">
      <w:pPr>
        <w:spacing w:line="400" w:lineRule="exact"/>
        <w:ind w:firstLine="420"/>
      </w:pPr>
    </w:p>
    <w:p w:rsidR="002A7EF6" w:rsidRDefault="002A7EF6" w:rsidP="002A7EF6">
      <w:pPr>
        <w:pStyle w:val="3"/>
        <w:keepNext w:val="0"/>
        <w:keepLines w:val="0"/>
        <w:numPr>
          <w:ilvl w:val="2"/>
          <w:numId w:val="1"/>
        </w:numPr>
        <w:spacing w:before="0" w:after="0" w:line="360" w:lineRule="auto"/>
      </w:pPr>
      <w:r>
        <w:rPr>
          <w:rFonts w:hint="eastAsia"/>
        </w:rPr>
        <w:t>国内外应用现状</w:t>
      </w:r>
      <w:bookmarkEnd w:id="73"/>
    </w:p>
    <w:p w:rsidR="002A7EF6" w:rsidRDefault="002A7EF6" w:rsidP="002A7EF6">
      <w:pPr>
        <w:spacing w:line="400" w:lineRule="exact"/>
        <w:ind w:firstLine="420"/>
      </w:pPr>
      <w:bookmarkStart w:id="74" w:name="_Toc421749128"/>
      <w:r>
        <w:rPr>
          <w:rFonts w:hint="eastAsia"/>
        </w:rPr>
        <w:t>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r>
        <w:rPr>
          <w:rFonts w:hint="eastAsia"/>
        </w:rPr>
        <w:t xml:space="preserve"> </w:t>
      </w:r>
    </w:p>
    <w:p w:rsidR="002A7EF6" w:rsidRDefault="000A7E29" w:rsidP="002A7EF6">
      <w:pPr>
        <w:spacing w:line="400" w:lineRule="exact"/>
        <w:ind w:firstLine="420"/>
      </w:pPr>
      <w:ins w:id="75" w:author="china" w:date="2016-05-30T16:48:00Z">
        <w:r>
          <w:rPr>
            <w:rFonts w:hint="eastAsia"/>
          </w:rPr>
          <w:t>这部分内容太少，增加到一页以上</w:t>
        </w:r>
      </w:ins>
    </w:p>
    <w:p w:rsidR="002A7EF6" w:rsidRPr="0041658F" w:rsidRDefault="002A7EF6" w:rsidP="002A7EF6">
      <w:pPr>
        <w:spacing w:line="400" w:lineRule="exact"/>
        <w:ind w:firstLine="420"/>
      </w:pPr>
    </w:p>
    <w:p w:rsidR="002A7EF6" w:rsidRDefault="002A7EF6" w:rsidP="002A7EF6">
      <w:pPr>
        <w:pStyle w:val="2"/>
        <w:numPr>
          <w:ilvl w:val="1"/>
          <w:numId w:val="0"/>
        </w:numPr>
      </w:pPr>
      <w:r>
        <w:rPr>
          <w:rFonts w:hint="eastAsia"/>
        </w:rPr>
        <w:lastRenderedPageBreak/>
        <w:t>1.2</w:t>
      </w:r>
      <w:r>
        <w:rPr>
          <w:rFonts w:hint="eastAsia"/>
        </w:rPr>
        <w:t>论文主要结构</w:t>
      </w:r>
      <w:bookmarkEnd w:id="74"/>
    </w:p>
    <w:p w:rsidR="002A7EF6" w:rsidRDefault="00E75797" w:rsidP="002A7EF6">
      <w:pPr>
        <w:spacing w:line="360" w:lineRule="exact"/>
        <w:ind w:firstLine="420"/>
      </w:pPr>
      <w:r w:rsidRPr="00CC54F2">
        <w:rPr>
          <w:rFonts w:hint="eastAsia"/>
        </w:rPr>
        <w:t>《易学习——口碑子平台》</w:t>
      </w:r>
      <w:r w:rsidRPr="00CC54F2">
        <w:rPr>
          <w:rFonts w:hint="eastAsia"/>
        </w:rPr>
        <w:t>II</w:t>
      </w:r>
      <w:r w:rsidR="002A7EF6">
        <w:rPr>
          <w:rFonts w:hint="eastAsia"/>
        </w:rPr>
        <w:t>主要是利用</w:t>
      </w:r>
      <w:r w:rsidR="002A7EF6">
        <w:t>SpringMVC+Hibernate</w:t>
      </w:r>
      <w:r w:rsidR="002A7EF6">
        <w:rPr>
          <w:rFonts w:hint="eastAsia"/>
        </w:rPr>
        <w:t>进行本项目的开发，主要</w:t>
      </w:r>
      <w:r w:rsidR="00C44182">
        <w:rPr>
          <w:rFonts w:hint="eastAsia"/>
        </w:rPr>
        <w:t>涉及到</w:t>
      </w:r>
      <w:r w:rsidR="002A7EF6">
        <w:t>Java</w:t>
      </w:r>
      <w:r w:rsidR="002A7EF6">
        <w:rPr>
          <w:rFonts w:hint="eastAsia"/>
        </w:rPr>
        <w:t>，</w:t>
      </w:r>
      <w:r w:rsidR="002A7EF6">
        <w:t>SpringMVC + Hibernate</w:t>
      </w:r>
      <w:r w:rsidR="002A7EF6">
        <w:rPr>
          <w:rFonts w:hint="eastAsia"/>
        </w:rPr>
        <w:t>、</w:t>
      </w:r>
      <w:r w:rsidR="002A7EF6">
        <w:t>HTML+CSS</w:t>
      </w:r>
      <w:r w:rsidR="002A7EF6">
        <w:rPr>
          <w:rFonts w:hint="eastAsia"/>
        </w:rPr>
        <w:t>+JavaScript</w:t>
      </w:r>
      <w:r w:rsidR="002A7EF6">
        <w:t>网页</w:t>
      </w:r>
      <w:r w:rsidR="002A7EF6">
        <w:rPr>
          <w:rFonts w:hint="eastAsia"/>
        </w:rPr>
        <w:t>设计知识、</w:t>
      </w:r>
      <w:r w:rsidR="002A7EF6">
        <w:t>Oracle</w:t>
      </w:r>
      <w:r w:rsidR="002A7EF6">
        <w:t>数据库的相关知识。</w:t>
      </w:r>
      <w:r w:rsidR="002A7EF6">
        <w:rPr>
          <w:rFonts w:hint="eastAsia"/>
        </w:rPr>
        <w:t>课题</w:t>
      </w:r>
      <w:r w:rsidR="002A7EF6">
        <w:t>的内容主要是</w:t>
      </w:r>
      <w:r w:rsidR="002A7EF6" w:rsidRPr="00E23024">
        <w:rPr>
          <w:rFonts w:hint="eastAsia"/>
        </w:rPr>
        <w:t>设计、开发、测试、完成《易学习——口碑子平台》的机构模块、机构认领模块、相册模块</w:t>
      </w:r>
      <w:r w:rsidR="002A7EF6">
        <w:rPr>
          <w:rFonts w:hint="eastAsia"/>
        </w:rPr>
        <w:t>的</w:t>
      </w:r>
      <w:r w:rsidR="002A7EF6" w:rsidRPr="00E23024">
        <w:rPr>
          <w:rFonts w:hint="eastAsia"/>
        </w:rPr>
        <w:t>前后台系统，并实现需求说明中的相关各项功能</w:t>
      </w:r>
      <w:r w:rsidR="002A7EF6">
        <w:rPr>
          <w:rFonts w:hint="eastAsia"/>
        </w:rPr>
        <w:t>。</w:t>
      </w:r>
    </w:p>
    <w:p w:rsidR="002A7EF6" w:rsidRDefault="002A7EF6" w:rsidP="002A7EF6">
      <w:pPr>
        <w:spacing w:line="360" w:lineRule="exact"/>
      </w:pPr>
      <w:r>
        <w:rPr>
          <w:rFonts w:hint="eastAsia"/>
        </w:rPr>
        <w:t>论文分以下几个部分：</w:t>
      </w:r>
    </w:p>
    <w:p w:rsidR="002A7EF6" w:rsidRDefault="00E940D1" w:rsidP="002A7EF6">
      <w:pPr>
        <w:spacing w:line="360" w:lineRule="exact"/>
        <w:ind w:firstLine="420"/>
      </w:pPr>
      <w:r>
        <w:rPr>
          <w:rFonts w:hint="eastAsia"/>
        </w:rPr>
        <w:t>1</w:t>
      </w:r>
      <w:r>
        <w:rPr>
          <w:rFonts w:hint="eastAsia"/>
        </w:rPr>
        <w:t>、</w:t>
      </w:r>
      <w:r w:rsidR="002A7EF6">
        <w:rPr>
          <w:rFonts w:hint="eastAsia"/>
        </w:rPr>
        <w:t>介绍所选课题背景</w:t>
      </w:r>
      <w:r w:rsidR="002A7EF6">
        <w:t>及选题意义</w:t>
      </w:r>
      <w:r w:rsidR="002A7EF6">
        <w:rPr>
          <w:rFonts w:hint="eastAsia"/>
        </w:rPr>
        <w:t>在国内外的应用现状。</w:t>
      </w:r>
    </w:p>
    <w:p w:rsidR="00B304D4" w:rsidRPr="0057356D" w:rsidRDefault="00E940D1" w:rsidP="00B304D4">
      <w:pPr>
        <w:spacing w:line="360" w:lineRule="exact"/>
        <w:ind w:firstLine="420"/>
      </w:pPr>
      <w:r>
        <w:t>2</w:t>
      </w:r>
      <w:r>
        <w:rPr>
          <w:rFonts w:hint="eastAsia"/>
        </w:rPr>
        <w:t>、</w:t>
      </w:r>
      <w:r w:rsidR="00CC34AC" w:rsidRPr="00CC54F2">
        <w:rPr>
          <w:rFonts w:hint="eastAsia"/>
        </w:rPr>
        <w:t>《易学习——口碑子平台》</w:t>
      </w:r>
      <w:r w:rsidR="00CC34AC" w:rsidRPr="00CC54F2">
        <w:rPr>
          <w:rFonts w:hint="eastAsia"/>
        </w:rPr>
        <w:t>II</w:t>
      </w:r>
      <w:r>
        <w:rPr>
          <w:rFonts w:hint="eastAsia"/>
        </w:rPr>
        <w:t>项目</w:t>
      </w:r>
      <w:r>
        <w:t>中</w:t>
      </w:r>
      <w:r w:rsidR="00B304D4" w:rsidRPr="0057356D">
        <w:rPr>
          <w:rFonts w:hint="eastAsia"/>
        </w:rPr>
        <w:t>用到的相关技术</w:t>
      </w:r>
      <w:r w:rsidR="000C24D5">
        <w:rPr>
          <w:rFonts w:hint="eastAsia"/>
        </w:rPr>
        <w:t>以及</w:t>
      </w:r>
      <w:r w:rsidR="000C24D5">
        <w:t>开发工具</w:t>
      </w:r>
      <w:r w:rsidR="00B304D4" w:rsidRPr="0057356D">
        <w:rPr>
          <w:rFonts w:hint="eastAsia"/>
        </w:rPr>
        <w:t>的介绍</w:t>
      </w:r>
      <w:r w:rsidR="002E7805" w:rsidRPr="0057356D">
        <w:rPr>
          <w:rFonts w:hint="eastAsia"/>
        </w:rPr>
        <w:t>。</w:t>
      </w:r>
    </w:p>
    <w:p w:rsidR="00B304D4" w:rsidRPr="0057356D" w:rsidRDefault="00372547" w:rsidP="00632D77">
      <w:pPr>
        <w:spacing w:line="360" w:lineRule="exact"/>
        <w:ind w:firstLine="420"/>
      </w:pPr>
      <w:r>
        <w:t>3</w:t>
      </w:r>
      <w:r>
        <w:rPr>
          <w:rFonts w:hint="eastAsia"/>
        </w:rPr>
        <w:t>、</w:t>
      </w:r>
      <w:r w:rsidR="00C906C6">
        <w:rPr>
          <w:rFonts w:hint="eastAsia"/>
        </w:rPr>
        <w:t>项目</w:t>
      </w:r>
      <w:r w:rsidR="00B304D4" w:rsidRPr="0057356D">
        <w:rPr>
          <w:rFonts w:hint="eastAsia"/>
        </w:rPr>
        <w:t>系统可行性研究和需求分析，从不同角度探讨</w:t>
      </w:r>
      <w:r w:rsidR="007A45A0" w:rsidRPr="0057356D">
        <w:rPr>
          <w:rFonts w:hint="eastAsia"/>
        </w:rPr>
        <w:t>该项目</w:t>
      </w:r>
      <w:r w:rsidR="00B304D4" w:rsidRPr="0057356D">
        <w:rPr>
          <w:rFonts w:hint="eastAsia"/>
        </w:rPr>
        <w:t>开发</w:t>
      </w:r>
      <w:r w:rsidR="000E5062" w:rsidRPr="0057356D">
        <w:rPr>
          <w:rFonts w:hint="eastAsia"/>
        </w:rPr>
        <w:t>的可行性，并以数据流图的形式展示系统需求分析。</w:t>
      </w:r>
    </w:p>
    <w:p w:rsidR="00B304D4" w:rsidRPr="0057356D" w:rsidRDefault="0046179D" w:rsidP="004117A5">
      <w:pPr>
        <w:spacing w:line="360" w:lineRule="exact"/>
        <w:ind w:firstLine="420"/>
      </w:pPr>
      <w:r>
        <w:t>4</w:t>
      </w:r>
      <w:r>
        <w:rPr>
          <w:rFonts w:hint="eastAsia"/>
        </w:rPr>
        <w:t>、</w:t>
      </w:r>
      <w:r w:rsidR="000E5062" w:rsidRPr="0057356D">
        <w:rPr>
          <w:rFonts w:hint="eastAsia"/>
        </w:rPr>
        <w:t>总体设计，介绍了系统的功能</w:t>
      </w:r>
      <w:r w:rsidR="000C24D5">
        <w:rPr>
          <w:rFonts w:hint="eastAsia"/>
        </w:rPr>
        <w:t>设计</w:t>
      </w:r>
      <w:r w:rsidR="000E5062" w:rsidRPr="0057356D">
        <w:rPr>
          <w:rFonts w:hint="eastAsia"/>
        </w:rPr>
        <w:t>和数据库设计。</w:t>
      </w:r>
    </w:p>
    <w:p w:rsidR="00B304D4" w:rsidRPr="0057356D" w:rsidRDefault="008F5051" w:rsidP="004117A5">
      <w:pPr>
        <w:spacing w:line="360" w:lineRule="exact"/>
        <w:ind w:firstLine="420"/>
      </w:pPr>
      <w:r>
        <w:t>5</w:t>
      </w:r>
      <w:r>
        <w:rPr>
          <w:rFonts w:hint="eastAsia"/>
        </w:rPr>
        <w:t>、</w:t>
      </w:r>
      <w:r w:rsidR="00C30F91" w:rsidRPr="0057356D">
        <w:rPr>
          <w:rFonts w:hint="eastAsia"/>
        </w:rPr>
        <w:t>系统详细设计</w:t>
      </w:r>
      <w:r w:rsidR="000C24D5">
        <w:rPr>
          <w:rFonts w:hint="eastAsia"/>
        </w:rPr>
        <w:t>与系统实现</w:t>
      </w:r>
      <w:r w:rsidR="00C30F91" w:rsidRPr="0057356D">
        <w:rPr>
          <w:rFonts w:hint="eastAsia"/>
        </w:rPr>
        <w:t>，</w:t>
      </w:r>
      <w:r w:rsidR="005A08D0">
        <w:rPr>
          <w:rFonts w:hint="eastAsia"/>
        </w:rPr>
        <w:t>介绍</w:t>
      </w:r>
      <w:r w:rsidR="000C24D5">
        <w:t>系统</w:t>
      </w:r>
      <w:r w:rsidR="000C24D5">
        <w:rPr>
          <w:rFonts w:hint="eastAsia"/>
        </w:rPr>
        <w:t>主要流程</w:t>
      </w:r>
      <w:r w:rsidR="005A08D0">
        <w:rPr>
          <w:rFonts w:hint="eastAsia"/>
        </w:rPr>
        <w:t>，部分代码详情和项目</w:t>
      </w:r>
      <w:r w:rsidR="005A08D0">
        <w:t>运行效果</w:t>
      </w:r>
      <w:r w:rsidR="000C24D5">
        <w:rPr>
          <w:rFonts w:hint="eastAsia"/>
        </w:rPr>
        <w:t>，</w:t>
      </w:r>
      <w:r w:rsidR="000C24D5">
        <w:t>以及系统测试结果</w:t>
      </w:r>
      <w:r w:rsidR="00C30F91" w:rsidRPr="0057356D">
        <w:rPr>
          <w:rFonts w:hint="eastAsia"/>
        </w:rPr>
        <w:t>。</w:t>
      </w:r>
    </w:p>
    <w:p w:rsidR="00B304D4" w:rsidRPr="0057356D" w:rsidRDefault="008F5051" w:rsidP="002D0063">
      <w:pPr>
        <w:spacing w:line="360" w:lineRule="exact"/>
        <w:ind w:firstLine="420"/>
      </w:pPr>
      <w:r>
        <w:rPr>
          <w:rFonts w:hint="eastAsia"/>
        </w:rPr>
        <w:t>6</w:t>
      </w:r>
      <w:r>
        <w:rPr>
          <w:rFonts w:hint="eastAsia"/>
        </w:rPr>
        <w:t>、</w:t>
      </w:r>
      <w:r w:rsidR="00B304D4" w:rsidRPr="0057356D">
        <w:rPr>
          <w:rFonts w:hint="eastAsia"/>
        </w:rPr>
        <w:t>系统总结与展望。</w:t>
      </w:r>
    </w:p>
    <w:p w:rsidR="00B304D4" w:rsidRPr="0057356D" w:rsidDel="004F5FE4" w:rsidRDefault="008F5051" w:rsidP="008F5051">
      <w:pPr>
        <w:spacing w:line="360" w:lineRule="exact"/>
        <w:ind w:firstLine="420"/>
        <w:rPr>
          <w:del w:id="76" w:author="china" w:date="2016-05-30T16:49:00Z"/>
        </w:rPr>
      </w:pPr>
      <w:del w:id="77" w:author="china" w:date="2016-05-30T16:49:00Z">
        <w:r w:rsidDel="004F5FE4">
          <w:rPr>
            <w:rFonts w:hint="eastAsia"/>
          </w:rPr>
          <w:delText>7</w:delText>
        </w:r>
        <w:r w:rsidDel="004F5FE4">
          <w:rPr>
            <w:rFonts w:hint="eastAsia"/>
          </w:rPr>
          <w:delText>、</w:delText>
        </w:r>
        <w:r w:rsidR="00B304D4" w:rsidRPr="0057356D" w:rsidDel="004F5FE4">
          <w:rPr>
            <w:rFonts w:hint="eastAsia"/>
          </w:rPr>
          <w:delText>参考文献、英文文献翻译和致谢。</w:delText>
        </w:r>
      </w:del>
    </w:p>
    <w:p w:rsidR="003B6DA0" w:rsidRDefault="003B6DA0"/>
    <w:p w:rsidR="00676179" w:rsidRDefault="00676179"/>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676179" w:rsidRDefault="00676179"/>
    <w:p w:rsidR="00676179" w:rsidRPr="00A861D6" w:rsidRDefault="00676179" w:rsidP="00676179">
      <w:pPr>
        <w:pStyle w:val="1"/>
        <w:rPr>
          <w:rFonts w:ascii="黑体" w:eastAsia="黑体" w:hAnsi="黑体"/>
          <w:sz w:val="30"/>
          <w:szCs w:val="30"/>
        </w:rPr>
      </w:pPr>
      <w:bookmarkStart w:id="78" w:name="_Toc421781173"/>
      <w:r w:rsidRPr="00A861D6">
        <w:rPr>
          <w:rFonts w:ascii="黑体" w:eastAsia="黑体" w:hAnsi="黑体" w:hint="eastAsia"/>
          <w:sz w:val="30"/>
          <w:szCs w:val="30"/>
        </w:rPr>
        <w:lastRenderedPageBreak/>
        <w:t>2相关技术</w:t>
      </w:r>
      <w:bookmarkEnd w:id="78"/>
    </w:p>
    <w:p w:rsidR="00676179" w:rsidRPr="003826E3" w:rsidRDefault="00676179" w:rsidP="00676179">
      <w:pPr>
        <w:pStyle w:val="2"/>
        <w:rPr>
          <w:rFonts w:ascii="黑体" w:hAnsi="黑体"/>
          <w:sz w:val="28"/>
          <w:szCs w:val="28"/>
        </w:rPr>
      </w:pPr>
      <w:bookmarkStart w:id="79" w:name="_Toc421781174"/>
      <w:r w:rsidRPr="00A861D6">
        <w:rPr>
          <w:rFonts w:ascii="黑体" w:hAnsi="黑体" w:hint="eastAsia"/>
          <w:sz w:val="28"/>
          <w:szCs w:val="28"/>
        </w:rPr>
        <w:t>2.1关键技术</w:t>
      </w:r>
      <w:bookmarkEnd w:id="79"/>
    </w:p>
    <w:p w:rsidR="00676179" w:rsidRPr="003826E3" w:rsidRDefault="00676179" w:rsidP="00676179">
      <w:pPr>
        <w:pStyle w:val="3"/>
        <w:rPr>
          <w:rFonts w:ascii="宋体" w:hAnsi="宋体"/>
          <w:sz w:val="24"/>
          <w:szCs w:val="24"/>
        </w:rPr>
      </w:pPr>
      <w:bookmarkStart w:id="80" w:name="_Toc421781175"/>
      <w:r w:rsidRPr="003826E3">
        <w:rPr>
          <w:rFonts w:ascii="宋体" w:hAnsi="宋体" w:hint="eastAsia"/>
          <w:sz w:val="24"/>
          <w:szCs w:val="24"/>
        </w:rPr>
        <w:t xml:space="preserve">2.1.1 </w:t>
      </w:r>
      <w:bookmarkEnd w:id="80"/>
      <w:r w:rsidR="000F6298">
        <w:rPr>
          <w:rFonts w:ascii="宋体" w:hAnsi="宋体"/>
          <w:sz w:val="24"/>
          <w:szCs w:val="24"/>
        </w:rPr>
        <w:t>spring</w:t>
      </w:r>
      <w:r w:rsidR="001A77F2">
        <w:rPr>
          <w:rFonts w:ascii="宋体" w:hAnsi="宋体" w:hint="eastAsia"/>
          <w:sz w:val="24"/>
          <w:szCs w:val="24"/>
        </w:rPr>
        <w:t>框架</w:t>
      </w:r>
    </w:p>
    <w:p w:rsidR="00C64C4D" w:rsidRPr="00C64C4D" w:rsidRDefault="00C64C4D" w:rsidP="00C64C4D">
      <w:pPr>
        <w:spacing w:line="360" w:lineRule="exact"/>
        <w:ind w:firstLine="420"/>
      </w:pPr>
      <w:r w:rsidRPr="00C64C4D">
        <w:t xml:space="preserve">Spring </w:t>
      </w:r>
      <w:r w:rsidRPr="00C64C4D">
        <w:t>框架是一个分层架构，由</w:t>
      </w:r>
      <w:r w:rsidRPr="00C64C4D">
        <w:t xml:space="preserve"> 7 </w:t>
      </w:r>
      <w:r w:rsidRPr="00C64C4D">
        <w:t>个定义良好的模块组成。</w:t>
      </w:r>
      <w:r w:rsidRPr="00C64C4D">
        <w:t xml:space="preserve">Spring </w:t>
      </w:r>
      <w:r w:rsidRPr="00C64C4D">
        <w:t>模块构建在核心容器之上，核心容器定义了创建、配置和管理</w:t>
      </w:r>
      <w:r w:rsidRPr="00C64C4D">
        <w:t xml:space="preserve"> bean </w:t>
      </w:r>
      <w:r w:rsidRPr="00C64C4D">
        <w:t>的方式</w:t>
      </w:r>
      <w:r>
        <w:rPr>
          <w:rFonts w:hint="eastAsia"/>
        </w:rPr>
        <w:t>。</w:t>
      </w:r>
    </w:p>
    <w:p w:rsidR="00676179" w:rsidRDefault="00C64C4D" w:rsidP="00C64C4D">
      <w:r>
        <w:rPr>
          <w:noProof/>
        </w:rPr>
        <w:drawing>
          <wp:inline distT="0" distB="0" distL="0" distR="0">
            <wp:extent cx="5286375" cy="2743200"/>
            <wp:effectExtent l="0" t="0" r="9525" b="0"/>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inline>
        </w:drawing>
      </w:r>
    </w:p>
    <w:p w:rsidR="004D7000" w:rsidRDefault="004D7000" w:rsidP="004C0DDC">
      <w:pPr>
        <w:ind w:left="2100" w:firstLine="420"/>
      </w:pPr>
      <w:r>
        <w:t>图</w:t>
      </w:r>
      <w:r>
        <w:rPr>
          <w:rFonts w:hint="eastAsia"/>
        </w:rPr>
        <w:t>2.1</w:t>
      </w:r>
      <w:r w:rsidR="004C0DDC">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4D7000" w:rsidRDefault="00813040" w:rsidP="00C64C4D">
      <w:r>
        <w:tab/>
      </w:r>
      <w:r>
        <w:rPr>
          <w:rFonts w:hint="eastAsia"/>
        </w:rPr>
        <w:t>其中《易学习</w:t>
      </w:r>
      <w:r>
        <w:t>—</w:t>
      </w:r>
      <w:r>
        <w:t>口碑子平台》</w:t>
      </w:r>
      <w:r>
        <w:rPr>
          <w:rFonts w:hint="eastAsia"/>
        </w:rPr>
        <w:t>项目开发过程中</w:t>
      </w:r>
      <w:r>
        <w:t>，开发团队使用的是</w:t>
      </w:r>
      <w:r>
        <w:rPr>
          <w:rFonts w:hint="eastAsia"/>
        </w:rPr>
        <w:t>南京</w:t>
      </w:r>
      <w:r>
        <w:t>高泰公司内部封装的</w:t>
      </w:r>
      <w:r w:rsidR="00BB692B">
        <w:rPr>
          <w:rFonts w:hint="eastAsia"/>
        </w:rPr>
        <w:t>框架</w:t>
      </w:r>
      <w:r w:rsidR="00BB692B">
        <w:t>。该框架</w:t>
      </w:r>
      <w:r w:rsidR="00BB692B">
        <w:rPr>
          <w:rFonts w:hint="eastAsia"/>
        </w:rPr>
        <w:t>是对</w:t>
      </w:r>
      <w:r w:rsidR="00BB692B">
        <w:t>SpringMVC</w:t>
      </w:r>
      <w:r w:rsidR="00BB692B">
        <w:t>与</w:t>
      </w:r>
      <w:r w:rsidR="00BB692B">
        <w:t>Hibernate</w:t>
      </w:r>
      <w:r w:rsidR="00A741EF">
        <w:t>进行的二次封装</w:t>
      </w:r>
      <w:r w:rsidR="00A741EF">
        <w:rPr>
          <w:rFonts w:hint="eastAsia"/>
        </w:rPr>
        <w:t>。</w:t>
      </w:r>
    </w:p>
    <w:p w:rsidR="00676179" w:rsidRPr="003826E3" w:rsidRDefault="00676179" w:rsidP="00676179">
      <w:pPr>
        <w:pStyle w:val="3"/>
        <w:rPr>
          <w:rFonts w:ascii="宋体" w:hAnsi="宋体"/>
          <w:sz w:val="24"/>
          <w:szCs w:val="24"/>
        </w:rPr>
      </w:pPr>
      <w:bookmarkStart w:id="81" w:name="_Toc421781176"/>
      <w:r w:rsidRPr="003826E3">
        <w:rPr>
          <w:rFonts w:ascii="宋体" w:hAnsi="宋体" w:hint="eastAsia"/>
          <w:sz w:val="24"/>
          <w:szCs w:val="24"/>
        </w:rPr>
        <w:t>2</w:t>
      </w:r>
      <w:r w:rsidRPr="003826E3">
        <w:rPr>
          <w:rFonts w:ascii="宋体" w:hAnsi="宋体"/>
          <w:sz w:val="24"/>
          <w:szCs w:val="24"/>
        </w:rPr>
        <w:t xml:space="preserve">.1.2 </w:t>
      </w:r>
      <w:bookmarkEnd w:id="81"/>
      <w:r w:rsidR="00277E4F">
        <w:rPr>
          <w:rFonts w:ascii="宋体" w:hAnsi="宋体"/>
          <w:sz w:val="24"/>
          <w:szCs w:val="24"/>
        </w:rPr>
        <w:t>Hibernate</w:t>
      </w:r>
      <w:r w:rsidR="00F81B43">
        <w:rPr>
          <w:rFonts w:ascii="宋体" w:hAnsi="宋体" w:hint="eastAsia"/>
          <w:sz w:val="24"/>
          <w:szCs w:val="24"/>
        </w:rPr>
        <w:t>框架</w:t>
      </w:r>
    </w:p>
    <w:p w:rsidR="00676179" w:rsidRDefault="0073730A" w:rsidP="00676179">
      <w:r>
        <w:tab/>
      </w:r>
      <w:r w:rsidR="00263C39" w:rsidRPr="00263C39">
        <w:rPr>
          <w:rFonts w:hint="eastAsia"/>
        </w:rPr>
        <w:t>Hibernate</w:t>
      </w:r>
      <w:r w:rsidR="00263C39" w:rsidRPr="00263C39">
        <w:rPr>
          <w:rFonts w:hint="eastAsia"/>
        </w:rPr>
        <w:t>是一个开放源代码的对象关系映射框架，它对</w:t>
      </w:r>
      <w:r w:rsidR="00263C39" w:rsidRPr="00263C39">
        <w:rPr>
          <w:rFonts w:hint="eastAsia"/>
        </w:rPr>
        <w:t>JDBC</w:t>
      </w:r>
      <w:r w:rsidR="00263C39" w:rsidRPr="00263C39">
        <w:rPr>
          <w:rFonts w:hint="eastAsia"/>
        </w:rPr>
        <w:t>进行了非常轻量级的对象封装，使得</w:t>
      </w:r>
      <w:r w:rsidR="00263C39" w:rsidRPr="00263C39">
        <w:rPr>
          <w:rFonts w:hint="eastAsia"/>
        </w:rPr>
        <w:t>Java</w:t>
      </w:r>
      <w:r w:rsidR="00263C39" w:rsidRPr="00263C39">
        <w:rPr>
          <w:rFonts w:hint="eastAsia"/>
        </w:rPr>
        <w:t>程序员可以随心所欲的使用对象编程思维来操纵数据库。</w:t>
      </w:r>
      <w:r w:rsidR="00263C39" w:rsidRPr="00263C39">
        <w:rPr>
          <w:rFonts w:hint="eastAsia"/>
        </w:rPr>
        <w:t xml:space="preserve"> Hibernate</w:t>
      </w:r>
      <w:r w:rsidR="00263C39" w:rsidRPr="00263C39">
        <w:rPr>
          <w:rFonts w:hint="eastAsia"/>
        </w:rPr>
        <w:t>可以应用在任何使用</w:t>
      </w:r>
      <w:r w:rsidR="00263C39" w:rsidRPr="00263C39">
        <w:rPr>
          <w:rFonts w:hint="eastAsia"/>
        </w:rPr>
        <w:t>JDBC</w:t>
      </w:r>
      <w:r w:rsidR="00263C39" w:rsidRPr="00263C39">
        <w:rPr>
          <w:rFonts w:hint="eastAsia"/>
        </w:rPr>
        <w:t>的场合，既可以在</w:t>
      </w:r>
      <w:r w:rsidR="00263C39" w:rsidRPr="00263C39">
        <w:rPr>
          <w:rFonts w:hint="eastAsia"/>
        </w:rPr>
        <w:t>Java</w:t>
      </w:r>
      <w:r w:rsidR="00263C39" w:rsidRPr="00263C39">
        <w:rPr>
          <w:rFonts w:hint="eastAsia"/>
        </w:rPr>
        <w:t>的客户端程序使用，也可以在</w:t>
      </w:r>
      <w:r w:rsidR="00263C39" w:rsidRPr="00263C39">
        <w:rPr>
          <w:rFonts w:hint="eastAsia"/>
        </w:rPr>
        <w:t>Servlet/JSP</w:t>
      </w:r>
      <w:r w:rsidR="00263C39" w:rsidRPr="00263C39">
        <w:rPr>
          <w:rFonts w:hint="eastAsia"/>
        </w:rPr>
        <w:t>的</w:t>
      </w:r>
      <w:r w:rsidR="00263C39" w:rsidRPr="00263C39">
        <w:rPr>
          <w:rFonts w:hint="eastAsia"/>
        </w:rPr>
        <w:t>Web</w:t>
      </w:r>
      <w:r w:rsidR="00263C39" w:rsidRPr="00263C39">
        <w:rPr>
          <w:rFonts w:hint="eastAsia"/>
        </w:rPr>
        <w:t>应用中使用，完成数据持久化的重任。</w:t>
      </w:r>
    </w:p>
    <w:p w:rsidR="00EB6C44" w:rsidRDefault="00203D38" w:rsidP="00676179">
      <w:r>
        <w:tab/>
      </w:r>
      <w:r>
        <w:rPr>
          <w:rFonts w:hint="eastAsia"/>
        </w:rPr>
        <w:t>在</w:t>
      </w:r>
      <w:r>
        <w:t>南京高泰公司封装的框架中，</w:t>
      </w:r>
      <w:r w:rsidR="00B168B7">
        <w:rPr>
          <w:rFonts w:hint="eastAsia"/>
        </w:rPr>
        <w:t>使用</w:t>
      </w:r>
      <w:r w:rsidR="006A7190">
        <w:rPr>
          <w:rFonts w:hint="eastAsia"/>
        </w:rPr>
        <w:t>数据库</w:t>
      </w:r>
      <w:r w:rsidR="006A7190">
        <w:t>映射对象分为</w:t>
      </w:r>
      <w:r w:rsidR="006A7190">
        <w:t>Entity</w:t>
      </w:r>
      <w:r w:rsidR="006A7190">
        <w:t>和</w:t>
      </w:r>
      <w:r w:rsidR="006A7190">
        <w:t>Domain</w:t>
      </w:r>
      <w:r w:rsidR="006A7190">
        <w:t>，</w:t>
      </w:r>
      <w:r w:rsidR="007A2B5A">
        <w:rPr>
          <w:rFonts w:hint="eastAsia"/>
        </w:rPr>
        <w:t>其中</w:t>
      </w:r>
      <w:r w:rsidR="007A2B5A">
        <w:t>Entity</w:t>
      </w:r>
      <w:r w:rsidR="007A2B5A">
        <w:t>负责数据层，</w:t>
      </w:r>
      <w:r w:rsidR="007A2B5A">
        <w:t>Domain</w:t>
      </w:r>
      <w:r w:rsidR="007A2B5A">
        <w:t>负责业务层，从而实现数据层与业务层的分离。</w:t>
      </w:r>
      <w:r w:rsidR="003A0BDA">
        <w:rPr>
          <w:rFonts w:hint="eastAsia"/>
        </w:rPr>
        <w:t>同时</w:t>
      </w:r>
      <w:r w:rsidR="003A0BDA">
        <w:t>使用</w:t>
      </w:r>
      <w:r w:rsidR="003A0BDA">
        <w:t>EntityFilter</w:t>
      </w:r>
      <w:r w:rsidR="003A0BDA">
        <w:t>进行条件过滤</w:t>
      </w:r>
      <w:r w:rsidR="008704E3">
        <w:rPr>
          <w:rFonts w:hint="eastAsia"/>
        </w:rPr>
        <w:t>，</w:t>
      </w:r>
      <w:r w:rsidR="008704E3">
        <w:t>实现对数据库的查询操作</w:t>
      </w:r>
      <w:r w:rsidR="003A0BDA">
        <w:t>。</w:t>
      </w:r>
      <w:r w:rsidR="009142B4">
        <w:rPr>
          <w:rFonts w:hint="eastAsia"/>
        </w:rPr>
        <w:t>并且</w:t>
      </w:r>
      <w:r w:rsidR="009142B4">
        <w:t>为方便前台</w:t>
      </w:r>
      <w:r w:rsidR="001D3303">
        <w:rPr>
          <w:rFonts w:hint="eastAsia"/>
        </w:rPr>
        <w:t>jsp</w:t>
      </w:r>
      <w:r w:rsidR="001D3303">
        <w:t>页面</w:t>
      </w:r>
      <w:r w:rsidR="009142B4">
        <w:t>进行查询操作，</w:t>
      </w:r>
      <w:r w:rsidR="009142B4">
        <w:rPr>
          <w:rFonts w:hint="eastAsia"/>
        </w:rPr>
        <w:t>高泰</w:t>
      </w:r>
      <w:r w:rsidR="009142B4">
        <w:t>框架</w:t>
      </w:r>
      <w:r w:rsidR="009142B4">
        <w:rPr>
          <w:rFonts w:hint="eastAsia"/>
        </w:rPr>
        <w:t>重写了</w:t>
      </w:r>
      <w:r w:rsidR="009142B4">
        <w:t>一些</w:t>
      </w:r>
      <w:r w:rsidR="001D3303">
        <w:rPr>
          <w:rFonts w:hint="eastAsia"/>
        </w:rPr>
        <w:t>基本组件</w:t>
      </w:r>
      <w:r w:rsidR="001D3303">
        <w:t>，</w:t>
      </w:r>
      <w:r w:rsidR="001D3303">
        <w:rPr>
          <w:rFonts w:hint="eastAsia"/>
        </w:rPr>
        <w:t>比</w:t>
      </w:r>
      <w:r w:rsidR="001D3303" w:rsidRPr="005211CD">
        <w:rPr>
          <w:rFonts w:hint="eastAsia"/>
        </w:rPr>
        <w:t>如</w:t>
      </w:r>
      <w:r w:rsidR="00313421" w:rsidRPr="005211CD">
        <w:rPr>
          <w:rFonts w:hint="eastAsia"/>
        </w:rPr>
        <w:t>文本框</w:t>
      </w:r>
      <w:r w:rsidR="00E21D57" w:rsidRPr="005211CD">
        <w:t>，下拉选择框，时间选择框等</w:t>
      </w:r>
      <w:r w:rsidR="00E21D57" w:rsidRPr="005211CD">
        <w:rPr>
          <w:rFonts w:hint="eastAsia"/>
        </w:rPr>
        <w:t>，</w:t>
      </w:r>
      <w:r w:rsidR="00E21D57" w:rsidRPr="005211CD">
        <w:t>使得</w:t>
      </w:r>
      <w:r w:rsidR="005211CD">
        <w:rPr>
          <w:rFonts w:hint="eastAsia"/>
        </w:rPr>
        <w:t>编写代码</w:t>
      </w:r>
      <w:r w:rsidR="005211CD">
        <w:t>过程中</w:t>
      </w:r>
      <w:r w:rsidR="005211CD">
        <w:rPr>
          <w:rFonts w:hint="eastAsia"/>
        </w:rPr>
        <w:t>直接以</w:t>
      </w:r>
      <w:r w:rsidR="005211CD">
        <w:t>一个</w:t>
      </w:r>
      <w:r w:rsidR="005211CD">
        <w:rPr>
          <w:rFonts w:hint="eastAsia"/>
        </w:rPr>
        <w:t>控件</w:t>
      </w:r>
      <w:r w:rsidR="005211CD">
        <w:t>替代，而不需要</w:t>
      </w:r>
      <w:r w:rsidR="005211CD">
        <w:t>form</w:t>
      </w:r>
      <w:r w:rsidR="005211CD">
        <w:t>提交或者</w:t>
      </w:r>
      <w:r w:rsidR="005211CD">
        <w:t>ajax</w:t>
      </w:r>
      <w:r w:rsidR="005211CD">
        <w:t>提交</w:t>
      </w:r>
      <w:r w:rsidR="00ED7958">
        <w:rPr>
          <w:rFonts w:hint="eastAsia"/>
        </w:rPr>
        <w:t>，</w:t>
      </w:r>
      <w:r w:rsidR="00ED7958">
        <w:t>从而提高编程效率，节约编程</w:t>
      </w:r>
      <w:r w:rsidR="00ED7958">
        <w:rPr>
          <w:rFonts w:hint="eastAsia"/>
        </w:rPr>
        <w:t>时间</w:t>
      </w:r>
      <w:r w:rsidR="00ED7958">
        <w:t>。</w:t>
      </w:r>
      <w:r w:rsidR="00450671">
        <w:rPr>
          <w:rFonts w:hint="eastAsia"/>
        </w:rPr>
        <w:t>同时</w:t>
      </w:r>
      <w:r w:rsidR="00450671">
        <w:t>该框架</w:t>
      </w:r>
      <w:r w:rsidR="00702FC8">
        <w:rPr>
          <w:rFonts w:hint="eastAsia"/>
        </w:rPr>
        <w:t>与</w:t>
      </w:r>
      <w:r w:rsidR="00702FC8">
        <w:t>SpringMVC</w:t>
      </w:r>
      <w:r w:rsidR="00702FC8">
        <w:t>一起</w:t>
      </w:r>
      <w:r w:rsidR="00702FC8">
        <w:rPr>
          <w:rFonts w:hint="eastAsia"/>
        </w:rPr>
        <w:t>实现</w:t>
      </w:r>
      <w:r w:rsidR="00702FC8">
        <w:t>，在</w:t>
      </w:r>
      <w:r w:rsidR="00702FC8">
        <w:t>Dao</w:t>
      </w:r>
      <w:r w:rsidR="00702FC8">
        <w:t>层与</w:t>
      </w:r>
      <w:r w:rsidR="00702FC8">
        <w:t>Service</w:t>
      </w:r>
      <w:r w:rsidR="00702FC8">
        <w:t>提供</w:t>
      </w:r>
      <w:r w:rsidR="00702FC8">
        <w:rPr>
          <w:rFonts w:hint="eastAsia"/>
        </w:rPr>
        <w:t>一些</w:t>
      </w:r>
      <w:r w:rsidR="00702FC8">
        <w:t>基本方法，用于</w:t>
      </w:r>
      <w:r w:rsidR="00702FC8">
        <w:rPr>
          <w:rFonts w:hint="eastAsia"/>
        </w:rPr>
        <w:t>对</w:t>
      </w:r>
      <w:r w:rsidR="00702FC8">
        <w:t>Oracle</w:t>
      </w:r>
      <w:r w:rsidR="00702FC8">
        <w:t>数据库</w:t>
      </w:r>
      <w:r w:rsidR="00702FC8">
        <w:rPr>
          <w:rFonts w:hint="eastAsia"/>
        </w:rPr>
        <w:t>进行</w:t>
      </w:r>
      <w:r w:rsidR="00702FC8">
        <w:t>增删改查等操作。</w:t>
      </w:r>
    </w:p>
    <w:p w:rsidR="00EB6C44" w:rsidRDefault="00EB6C44" w:rsidP="00676179"/>
    <w:p w:rsidR="00676179" w:rsidRPr="003826E3" w:rsidRDefault="00676179" w:rsidP="00676179">
      <w:pPr>
        <w:pStyle w:val="3"/>
        <w:rPr>
          <w:rFonts w:ascii="宋体" w:hAnsi="宋体"/>
          <w:sz w:val="24"/>
          <w:szCs w:val="24"/>
        </w:rPr>
      </w:pPr>
      <w:bookmarkStart w:id="82" w:name="_Toc421781177"/>
      <w:r w:rsidRPr="003826E3">
        <w:rPr>
          <w:rFonts w:ascii="宋体" w:hAnsi="宋体"/>
          <w:sz w:val="24"/>
          <w:szCs w:val="24"/>
        </w:rPr>
        <w:lastRenderedPageBreak/>
        <w:t>2.1.3 网页前端技术</w:t>
      </w:r>
      <w:r w:rsidRPr="003826E3">
        <w:rPr>
          <w:rFonts w:ascii="宋体" w:hAnsi="宋体" w:hint="eastAsia"/>
          <w:sz w:val="24"/>
          <w:szCs w:val="24"/>
        </w:rPr>
        <w:t>（HTML+CSS+JavaScript）</w:t>
      </w:r>
      <w:bookmarkEnd w:id="82"/>
    </w:p>
    <w:p w:rsidR="00676179" w:rsidRPr="00AF24AA" w:rsidRDefault="00676179" w:rsidP="00AF24AA">
      <w:pPr>
        <w:spacing w:line="360" w:lineRule="exact"/>
        <w:ind w:firstLine="420"/>
      </w:pPr>
      <w:r w:rsidRPr="00AF24AA">
        <w:t>在网页设计中</w:t>
      </w:r>
      <w:r w:rsidRPr="00AF24AA">
        <w:rPr>
          <w:rFonts w:hint="eastAsia"/>
        </w:rPr>
        <w:t>，</w:t>
      </w:r>
      <w:r w:rsidRPr="00AF24AA">
        <w:t>HTML</w:t>
      </w:r>
      <w:r w:rsidRPr="00AF24AA">
        <w:rPr>
          <w:rFonts w:hint="eastAsia"/>
        </w:rPr>
        <w:t>、</w:t>
      </w:r>
      <w:r w:rsidRPr="00AF24AA">
        <w:t>CSS</w:t>
      </w:r>
      <w:r w:rsidRPr="00AF24AA">
        <w:t>与</w:t>
      </w:r>
      <w:r w:rsidRPr="00AF24AA">
        <w:t>JavaScript</w:t>
      </w:r>
      <w:r w:rsidRPr="00AF24AA">
        <w:t>并列为网页前端设计的三种基本语言</w:t>
      </w:r>
      <w:r w:rsidRPr="00AF24AA">
        <w:rPr>
          <w:rFonts w:hint="eastAsia"/>
        </w:rPr>
        <w:t>。</w:t>
      </w:r>
      <w:r w:rsidRPr="00AF24AA">
        <w:t>其中</w:t>
      </w:r>
      <w:r w:rsidRPr="00AF24AA">
        <w:rPr>
          <w:rFonts w:hint="eastAsia"/>
        </w:rPr>
        <w:t>，</w:t>
      </w:r>
      <w:r w:rsidRPr="00AF24AA">
        <w:t>HTML</w:t>
      </w:r>
      <w:r w:rsidRPr="00AF24AA">
        <w:t>负责构建网页的基本结构</w:t>
      </w:r>
      <w:r w:rsidRPr="00AF24AA">
        <w:rPr>
          <w:rFonts w:hint="eastAsia"/>
        </w:rPr>
        <w:t>，</w:t>
      </w:r>
      <w:r w:rsidRPr="00AF24AA">
        <w:t>CSS</w:t>
      </w:r>
      <w:r w:rsidRPr="00AF24AA">
        <w:t>负责设计网页的显示</w:t>
      </w:r>
      <w:r w:rsidRPr="00AF24AA">
        <w:rPr>
          <w:rFonts w:hint="eastAsia"/>
        </w:rPr>
        <w:t>渲染，</w:t>
      </w:r>
      <w:r w:rsidRPr="00AF24AA">
        <w:t>JavaScript</w:t>
      </w:r>
      <w:r w:rsidRPr="00AF24AA">
        <w:t>负责开发网页的交互效果</w:t>
      </w:r>
      <w:r w:rsidRPr="00AF24AA">
        <w:rPr>
          <w:rFonts w:hint="eastAsia"/>
        </w:rPr>
        <w:t>。</w:t>
      </w:r>
    </w:p>
    <w:p w:rsidR="00676179" w:rsidRPr="00AF24AA" w:rsidRDefault="00676179" w:rsidP="00AF24AA">
      <w:pPr>
        <w:spacing w:line="360" w:lineRule="exact"/>
        <w:ind w:firstLine="420"/>
      </w:pPr>
      <w:r w:rsidRPr="00AF24AA">
        <w:t>HTML</w:t>
      </w:r>
    </w:p>
    <w:p w:rsidR="00676179" w:rsidRPr="00AF24AA" w:rsidRDefault="00676179" w:rsidP="00AF24AA">
      <w:pPr>
        <w:spacing w:line="360" w:lineRule="exact"/>
        <w:ind w:firstLine="420"/>
      </w:pPr>
      <w:r w:rsidRPr="00AF24AA">
        <w:t>HTML</w:t>
      </w:r>
      <w:r w:rsidRPr="00AF24AA">
        <w:rPr>
          <w:rFonts w:hint="eastAsia"/>
        </w:rPr>
        <w:t>是</w:t>
      </w:r>
      <w:r w:rsidRPr="00AF24AA">
        <w:rPr>
          <w:rFonts w:hint="eastAsia"/>
        </w:rPr>
        <w:t>Hyper</w:t>
      </w:r>
      <w:r w:rsidRPr="00AF24AA">
        <w:t>Text Markup Language</w:t>
      </w:r>
      <w:r w:rsidRPr="00AF24AA">
        <w:t>的</w:t>
      </w:r>
      <w:r w:rsidRPr="00AF24AA">
        <w:rPr>
          <w:rFonts w:hint="eastAsia"/>
        </w:rPr>
        <w:t>缩写，译为</w:t>
      </w:r>
      <w:r w:rsidRPr="00AF24AA">
        <w:t>超文本标记语言</w:t>
      </w:r>
      <w:r w:rsidRPr="00AF24AA">
        <w:rPr>
          <w:rFonts w:hint="eastAsia"/>
        </w:rPr>
        <w:t>。它是一种描述性的标记语言，用来描述网页文档的。它本身不能在浏览器中显示，但经过浏览器的解释和编译，能够正确得反映出</w:t>
      </w:r>
      <w:r w:rsidRPr="00AF24AA">
        <w:rPr>
          <w:rFonts w:hint="eastAsia"/>
        </w:rPr>
        <w:t>HTML</w:t>
      </w:r>
      <w:r w:rsidRPr="00AF24AA">
        <w:rPr>
          <w:rFonts w:hint="eastAsia"/>
        </w:rPr>
        <w:t>标记语言的内容。它通过标签来标记要显示的网页中的各个部分，如文字、图形、声音、动画、表格、视频、超链接等。其最基本的语法就是</w:t>
      </w:r>
      <w:r w:rsidRPr="00AF24AA">
        <w:rPr>
          <w:rFonts w:hint="eastAsia"/>
        </w:rPr>
        <w:t>&lt;</w:t>
      </w:r>
      <w:r w:rsidRPr="00AF24AA">
        <w:rPr>
          <w:rFonts w:hint="eastAsia"/>
        </w:rPr>
        <w:t>标记符</w:t>
      </w:r>
      <w:r w:rsidRPr="00AF24AA">
        <w:rPr>
          <w:rFonts w:hint="eastAsia"/>
        </w:rPr>
        <w:t>&gt;</w:t>
      </w:r>
      <w:r w:rsidRPr="00AF24AA">
        <w:rPr>
          <w:rFonts w:hint="eastAsia"/>
        </w:rPr>
        <w:t>内容</w:t>
      </w:r>
      <w:r w:rsidRPr="00AF24AA">
        <w:rPr>
          <w:rFonts w:hint="eastAsia"/>
        </w:rPr>
        <w:t>&lt;</w:t>
      </w:r>
      <w:r w:rsidRPr="00AF24AA">
        <w:t>/</w:t>
      </w:r>
      <w:r w:rsidRPr="00AF24AA">
        <w:t>标记符</w:t>
      </w:r>
      <w:r w:rsidRPr="00AF24AA">
        <w:rPr>
          <w:rFonts w:hint="eastAsia"/>
        </w:rPr>
        <w:t>&gt;</w:t>
      </w:r>
      <w:r w:rsidRPr="00AF24AA">
        <w:rPr>
          <w:rFonts w:hint="eastAsia"/>
        </w:rPr>
        <w:t>，且标记符成对使用。作为一种网页结构标识语言，</w:t>
      </w:r>
      <w:r w:rsidRPr="00AF24AA">
        <w:rPr>
          <w:rFonts w:hint="eastAsia"/>
        </w:rPr>
        <w:t>HTML</w:t>
      </w:r>
      <w:r w:rsidRPr="00AF24AA">
        <w:rPr>
          <w:rFonts w:hint="eastAsia"/>
        </w:rPr>
        <w:t>易学易懂，还可以制作内容丰富、结构复杂、美观大方的网页。因此，</w:t>
      </w:r>
      <w:r w:rsidRPr="00AF24AA">
        <w:rPr>
          <w:rFonts w:hint="eastAsia"/>
        </w:rPr>
        <w:t>HTML</w:t>
      </w:r>
      <w:r w:rsidRPr="00AF24AA">
        <w:rPr>
          <w:rFonts w:hint="eastAsia"/>
        </w:rPr>
        <w:t>是目前互联网上应用最为广泛的语言，也是构成网页文档的主要语言。</w:t>
      </w:r>
    </w:p>
    <w:p w:rsidR="00676179" w:rsidRPr="00AF24AA" w:rsidRDefault="00676179" w:rsidP="00AF24AA">
      <w:pPr>
        <w:spacing w:line="360" w:lineRule="exact"/>
        <w:ind w:firstLine="420"/>
      </w:pPr>
      <w:r w:rsidRPr="00AF24AA">
        <w:t>CSS</w:t>
      </w:r>
    </w:p>
    <w:p w:rsidR="00676179" w:rsidRPr="00AF24AA" w:rsidRDefault="00676179" w:rsidP="00AF24AA">
      <w:pPr>
        <w:spacing w:line="360" w:lineRule="exact"/>
        <w:ind w:firstLine="420"/>
      </w:pPr>
      <w:r w:rsidRPr="00AF24AA">
        <w:rPr>
          <w:rFonts w:hint="eastAsia"/>
        </w:rPr>
        <w:t xml:space="preserve">CSS </w:t>
      </w:r>
      <w:r w:rsidRPr="00AF24AA">
        <w:rPr>
          <w:rFonts w:hint="eastAsia"/>
        </w:rPr>
        <w:t>指层叠样式表</w:t>
      </w:r>
      <w:r w:rsidRPr="00AF24AA">
        <w:rPr>
          <w:rFonts w:hint="eastAsia"/>
        </w:rPr>
        <w:t xml:space="preserve"> (Cascading Style Sheets)</w:t>
      </w:r>
      <w:r w:rsidRPr="00AF24AA">
        <w:rPr>
          <w:rFonts w:hint="eastAsia"/>
        </w:rPr>
        <w:t>，</w:t>
      </w:r>
      <w:r w:rsidRPr="00AF24AA">
        <w:t xml:space="preserve"> </w:t>
      </w:r>
      <w:r w:rsidRPr="00AF24AA">
        <w:rPr>
          <w:rFonts w:hint="eastAsia"/>
        </w:rPr>
        <w:t>它可以与</w:t>
      </w:r>
      <w:r w:rsidRPr="00AF24AA">
        <w:rPr>
          <w:rFonts w:hint="eastAsia"/>
        </w:rPr>
        <w:t>HTML</w:t>
      </w:r>
      <w:r w:rsidRPr="00AF24AA">
        <w:rPr>
          <w:rFonts w:hint="eastAsia"/>
        </w:rPr>
        <w:t>或</w:t>
      </w:r>
      <w:r w:rsidRPr="00AF24AA">
        <w:rPr>
          <w:rFonts w:hint="eastAsia"/>
        </w:rPr>
        <w:t>XHTML</w:t>
      </w:r>
      <w:r w:rsidRPr="00AF24AA">
        <w:rPr>
          <w:rFonts w:hint="eastAsia"/>
        </w:rPr>
        <w:t>超文本标记语言配合来定义网页的外观。</w:t>
      </w:r>
      <w:r w:rsidRPr="00AF24AA">
        <w:rPr>
          <w:rFonts w:hint="eastAsia"/>
        </w:rPr>
        <w:t>CSS</w:t>
      </w:r>
      <w:r w:rsidRPr="00AF24AA">
        <w:rPr>
          <w:rFonts w:hint="eastAsia"/>
        </w:rPr>
        <w:t>是在</w:t>
      </w:r>
      <w:r w:rsidRPr="00AF24AA">
        <w:rPr>
          <w:rFonts w:hint="eastAsia"/>
        </w:rPr>
        <w:t>HTML</w:t>
      </w:r>
      <w:r w:rsidRPr="00AF24AA">
        <w:rPr>
          <w:rFonts w:hint="eastAsia"/>
        </w:rPr>
        <w:t>语言基础上发展而来的，是为了克服</w:t>
      </w:r>
      <w:r w:rsidRPr="00AF24AA">
        <w:rPr>
          <w:rFonts w:hint="eastAsia"/>
        </w:rPr>
        <w:t>HTML</w:t>
      </w:r>
      <w:r w:rsidRPr="00AF24AA">
        <w:rPr>
          <w:rFonts w:hint="eastAsia"/>
        </w:rPr>
        <w:t>网页布局标签的互相嵌套，造成网页代码臃肿杂乱的弊端。</w:t>
      </w:r>
    </w:p>
    <w:p w:rsidR="00676179" w:rsidRPr="00AF24AA" w:rsidRDefault="00676179" w:rsidP="00AF24AA">
      <w:pPr>
        <w:spacing w:line="360" w:lineRule="exact"/>
        <w:ind w:firstLine="420"/>
      </w:pPr>
      <w:r w:rsidRPr="00AF24AA">
        <w:t>CSS</w:t>
      </w:r>
      <w:r w:rsidRPr="00AF24AA">
        <w:t>样式表可以将网页样式和内容分离</w:t>
      </w:r>
      <w:r w:rsidRPr="00AF24AA">
        <w:rPr>
          <w:rFonts w:hint="eastAsia"/>
        </w:rPr>
        <w:t>，</w:t>
      </w:r>
      <w:r w:rsidRPr="00AF24AA">
        <w:t>可以进行像素级得精确控制网页的布局</w:t>
      </w:r>
      <w:r w:rsidRPr="00AF24AA">
        <w:rPr>
          <w:rFonts w:hint="eastAsia"/>
        </w:rPr>
        <w:t>，可以</w:t>
      </w:r>
      <w:r w:rsidRPr="00AF24AA">
        <w:t>更</w:t>
      </w:r>
      <w:r w:rsidRPr="00AF24AA">
        <w:rPr>
          <w:rFonts w:hint="eastAsia"/>
        </w:rPr>
        <w:t>迅速、</w:t>
      </w:r>
      <w:r w:rsidRPr="00AF24AA">
        <w:t>更便捷地维护及更新大量网页</w:t>
      </w:r>
      <w:r w:rsidRPr="00AF24AA">
        <w:rPr>
          <w:rFonts w:hint="eastAsia"/>
        </w:rPr>
        <w:t>，可以支持所有的字体字号样式，使浏览器成为更友好的界面。</w:t>
      </w:r>
    </w:p>
    <w:p w:rsidR="00676179" w:rsidRPr="00AF24AA" w:rsidRDefault="00676179" w:rsidP="00AF24AA">
      <w:pPr>
        <w:spacing w:line="360" w:lineRule="exact"/>
        <w:ind w:firstLine="420"/>
      </w:pPr>
      <w:r w:rsidRPr="00AF24AA">
        <w:t>CSS</w:t>
      </w:r>
      <w:r w:rsidRPr="00AF24AA">
        <w:t>语言不需要编译</w:t>
      </w:r>
      <w:r w:rsidRPr="00AF24AA">
        <w:rPr>
          <w:rFonts w:hint="eastAsia"/>
        </w:rPr>
        <w:t>，</w:t>
      </w:r>
      <w:r w:rsidRPr="00AF24AA">
        <w:t>也不需要特殊的处理</w:t>
      </w:r>
      <w:r w:rsidRPr="00AF24AA">
        <w:rPr>
          <w:rFonts w:hint="eastAsia"/>
        </w:rPr>
        <w:t>，</w:t>
      </w:r>
      <w:r w:rsidRPr="00AF24AA">
        <w:t>只要把代码放在</w:t>
      </w:r>
      <w:r w:rsidRPr="00AF24AA">
        <w:rPr>
          <w:rFonts w:hint="eastAsia"/>
        </w:rPr>
        <w:t>&lt;</w:t>
      </w:r>
      <w:r w:rsidRPr="00AF24AA">
        <w:t>style</w:t>
      </w:r>
      <w:r w:rsidRPr="00AF24AA">
        <w:rPr>
          <w:rFonts w:hint="eastAsia"/>
        </w:rPr>
        <w:t>&gt;</w:t>
      </w:r>
      <w:r w:rsidRPr="00AF24AA">
        <w:rPr>
          <w:rFonts w:hint="eastAsia"/>
        </w:rPr>
        <w:t>和</w:t>
      </w:r>
      <w:r w:rsidRPr="00AF24AA">
        <w:t>&lt;/style&gt;</w:t>
      </w:r>
      <w:r w:rsidRPr="00AF24AA">
        <w:t>标签之间</w:t>
      </w:r>
      <w:r w:rsidRPr="00AF24AA">
        <w:rPr>
          <w:rFonts w:hint="eastAsia"/>
        </w:rPr>
        <w:t>，</w:t>
      </w:r>
      <w:r w:rsidRPr="00AF24AA">
        <w:t>或者单独存储在一个</w:t>
      </w:r>
      <w:r w:rsidRPr="00AF24AA">
        <w:t>text</w:t>
      </w:r>
      <w:r w:rsidRPr="00AF24AA">
        <w:t>文件中</w:t>
      </w:r>
      <w:r w:rsidRPr="00AF24AA">
        <w:rPr>
          <w:rFonts w:hint="eastAsia"/>
        </w:rPr>
        <w:t>，</w:t>
      </w:r>
      <w:r w:rsidRPr="00AF24AA">
        <w:t>并保存为</w:t>
      </w:r>
      <w:r w:rsidRPr="00AF24AA">
        <w:rPr>
          <w:rFonts w:hint="eastAsia"/>
        </w:rPr>
        <w:t>.css</w:t>
      </w:r>
      <w:r w:rsidRPr="00AF24AA">
        <w:rPr>
          <w:rFonts w:hint="eastAsia"/>
        </w:rPr>
        <w:t>文件，再用</w:t>
      </w:r>
      <w:r w:rsidRPr="00AF24AA">
        <w:rPr>
          <w:rFonts w:hint="eastAsia"/>
        </w:rPr>
        <w:t>&lt;</w:t>
      </w:r>
      <w:r w:rsidRPr="00AF24AA">
        <w:t>link</w:t>
      </w:r>
      <w:r w:rsidRPr="00AF24AA">
        <w:rPr>
          <w:rFonts w:hint="eastAsia"/>
        </w:rPr>
        <w:t>&gt;</w:t>
      </w:r>
      <w:r w:rsidRPr="00AF24AA">
        <w:rPr>
          <w:rFonts w:hint="eastAsia"/>
        </w:rPr>
        <w:t>链接或导入到网页中即可。</w:t>
      </w:r>
    </w:p>
    <w:p w:rsidR="00676179" w:rsidRPr="00AF24AA" w:rsidRDefault="00676179" w:rsidP="00AF24AA">
      <w:pPr>
        <w:spacing w:line="360" w:lineRule="exact"/>
        <w:ind w:firstLine="420"/>
      </w:pPr>
      <w:r w:rsidRPr="00AF24AA">
        <w:t>JavaScript</w:t>
      </w:r>
    </w:p>
    <w:p w:rsidR="00676179" w:rsidRPr="00AF24AA" w:rsidRDefault="00676179" w:rsidP="00AF24AA">
      <w:pPr>
        <w:spacing w:line="360" w:lineRule="exact"/>
        <w:ind w:firstLine="420"/>
      </w:pPr>
      <w:r w:rsidRPr="00AF24AA">
        <w:t>JavaScript</w:t>
      </w:r>
      <w:r w:rsidRPr="00AF24AA">
        <w:t>是一种解释型的脚本语言</w:t>
      </w:r>
      <w:r w:rsidRPr="00AF24AA">
        <w:rPr>
          <w:rFonts w:hint="eastAsia"/>
        </w:rPr>
        <w:t>，可以使网页动态化和智能化。</w:t>
      </w:r>
      <w:r w:rsidRPr="00AF24AA">
        <w:t>JavaScript</w:t>
      </w:r>
      <w:r w:rsidRPr="00AF24AA">
        <w:t>既是一种基于对象和事件驱动并具有相对安全性的客户端脚本语言，也是一种广泛用于客户端</w:t>
      </w:r>
      <w:r w:rsidRPr="00AF24AA">
        <w:t>Web</w:t>
      </w:r>
      <w:r w:rsidRPr="00AF24AA">
        <w:t>开发的脚本语言，常用来给</w:t>
      </w:r>
      <w:r w:rsidRPr="00AF24AA">
        <w:t>HTML</w:t>
      </w:r>
      <w:r w:rsidRPr="00AF24AA">
        <w:t>网页增加动态效果。</w:t>
      </w:r>
    </w:p>
    <w:p w:rsidR="00676179" w:rsidRPr="00AF24AA" w:rsidRDefault="00676179" w:rsidP="00AF24AA">
      <w:pPr>
        <w:spacing w:line="360" w:lineRule="exact"/>
        <w:ind w:firstLine="420"/>
      </w:pPr>
      <w:r w:rsidRPr="00AF24AA">
        <w:t>在</w:t>
      </w:r>
      <w:r w:rsidRPr="00AF24AA">
        <w:t>ASP.NET</w:t>
      </w:r>
      <w:r w:rsidRPr="00AF24AA">
        <w:t>中</w:t>
      </w:r>
      <w:r w:rsidRPr="00AF24AA">
        <w:rPr>
          <w:rFonts w:hint="eastAsia"/>
        </w:rPr>
        <w:t>，</w:t>
      </w:r>
      <w:r w:rsidRPr="00AF24AA">
        <w:t>服务器端的程序需要一次浏览器与</w:t>
      </w:r>
      <w:r w:rsidRPr="00AF24AA">
        <w:t>Web</w:t>
      </w:r>
      <w:r w:rsidRPr="00AF24AA">
        <w:t>服务器的交互</w:t>
      </w:r>
      <w:r w:rsidRPr="00AF24AA">
        <w:rPr>
          <w:rFonts w:hint="eastAsia"/>
        </w:rPr>
        <w:t>，</w:t>
      </w:r>
      <w:r w:rsidRPr="00AF24AA">
        <w:t>一次页面的提交</w:t>
      </w:r>
      <w:r w:rsidRPr="00AF24AA">
        <w:rPr>
          <w:rFonts w:hint="eastAsia"/>
        </w:rPr>
        <w:t>，</w:t>
      </w:r>
      <w:r w:rsidRPr="00AF24AA">
        <w:t>需要来回传送大量的数据</w:t>
      </w:r>
      <w:r w:rsidRPr="00AF24AA">
        <w:rPr>
          <w:rFonts w:hint="eastAsia"/>
        </w:rPr>
        <w:t>，</w:t>
      </w:r>
      <w:r w:rsidRPr="00AF24AA">
        <w:t>而很多工作</w:t>
      </w:r>
      <w:r w:rsidRPr="00AF24AA">
        <w:rPr>
          <w:rFonts w:hint="eastAsia"/>
        </w:rPr>
        <w:t>，</w:t>
      </w:r>
      <w:r w:rsidRPr="00AF24AA">
        <w:t>如输入验证</w:t>
      </w:r>
      <w:r w:rsidRPr="00AF24AA">
        <w:rPr>
          <w:rFonts w:hint="eastAsia"/>
        </w:rPr>
        <w:t>、</w:t>
      </w:r>
      <w:r w:rsidRPr="00AF24AA">
        <w:t>删除确定</w:t>
      </w:r>
      <w:r w:rsidRPr="00AF24AA">
        <w:rPr>
          <w:rFonts w:hint="eastAsia"/>
        </w:rPr>
        <w:t>、</w:t>
      </w:r>
      <w:r w:rsidRPr="00AF24AA">
        <w:t>关闭窗口等可以使用</w:t>
      </w:r>
      <w:r w:rsidRPr="00AF24AA">
        <w:t>JavaScript</w:t>
      </w:r>
      <w:r w:rsidRPr="00AF24AA">
        <w:t>来实现</w:t>
      </w:r>
      <w:r w:rsidRPr="00AF24AA">
        <w:rPr>
          <w:rFonts w:hint="eastAsia"/>
        </w:rPr>
        <w:t>。</w:t>
      </w:r>
    </w:p>
    <w:p w:rsidR="00676179" w:rsidRPr="00AF24AA" w:rsidRDefault="00676179" w:rsidP="00AF24AA">
      <w:pPr>
        <w:spacing w:line="360" w:lineRule="exact"/>
        <w:ind w:firstLine="420"/>
      </w:pPr>
      <w:r w:rsidRPr="00AF24AA">
        <w:t>JavaScript</w:t>
      </w:r>
      <w:r w:rsidRPr="00AF24AA">
        <w:t>只需要嵌入到</w:t>
      </w:r>
      <w:r w:rsidRPr="00AF24AA">
        <w:t>HTML</w:t>
      </w:r>
      <w:r w:rsidRPr="00AF24AA">
        <w:t>文件中，它并不编译产生机器代码，只是由浏览器的解释器将其动态地处理成可执行的代码。</w:t>
      </w:r>
      <w:r w:rsidRPr="00AF24AA">
        <w:rPr>
          <w:rFonts w:hint="eastAsia"/>
        </w:rPr>
        <w:t>所以，可以减小网页的规模，提高网页的浏览速度，还可以丰富网页的内容，如动画、声音等。</w:t>
      </w:r>
    </w:p>
    <w:p w:rsidR="00676179" w:rsidRDefault="00676179" w:rsidP="00676179"/>
    <w:p w:rsidR="00BF5B05" w:rsidRDefault="00BF5B05" w:rsidP="00676179"/>
    <w:p w:rsidR="00BF5B05" w:rsidRDefault="00BF5B05" w:rsidP="00676179"/>
    <w:p w:rsidR="00BF5B05" w:rsidRDefault="00BF5B05" w:rsidP="00676179"/>
    <w:p w:rsidR="00676179" w:rsidRPr="003826E3" w:rsidRDefault="00676179" w:rsidP="00676179">
      <w:pPr>
        <w:pStyle w:val="3"/>
        <w:rPr>
          <w:rFonts w:ascii="宋体" w:hAnsi="宋体"/>
          <w:sz w:val="24"/>
          <w:szCs w:val="24"/>
        </w:rPr>
      </w:pPr>
      <w:bookmarkStart w:id="83" w:name="_Toc421781178"/>
      <w:r w:rsidRPr="003826E3">
        <w:rPr>
          <w:rFonts w:ascii="宋体" w:hAnsi="宋体" w:hint="eastAsia"/>
          <w:sz w:val="24"/>
          <w:szCs w:val="24"/>
        </w:rPr>
        <w:lastRenderedPageBreak/>
        <w:t>2.1.4</w:t>
      </w:r>
      <w:r w:rsidRPr="003826E3">
        <w:rPr>
          <w:rFonts w:ascii="宋体" w:hAnsi="宋体"/>
          <w:sz w:val="24"/>
          <w:szCs w:val="24"/>
        </w:rPr>
        <w:t xml:space="preserve"> </w:t>
      </w:r>
      <w:bookmarkEnd w:id="83"/>
      <w:r w:rsidR="008C729D">
        <w:rPr>
          <w:rFonts w:ascii="宋体" w:hAnsi="宋体"/>
          <w:sz w:val="24"/>
          <w:szCs w:val="24"/>
        </w:rPr>
        <w:t>Apache</w:t>
      </w:r>
      <w:r w:rsidR="00DF6E97">
        <w:rPr>
          <w:rFonts w:ascii="宋体" w:hAnsi="宋体"/>
          <w:sz w:val="24"/>
          <w:szCs w:val="24"/>
        </w:rPr>
        <w:t xml:space="preserve"> </w:t>
      </w:r>
      <w:r w:rsidR="008C729D">
        <w:rPr>
          <w:rFonts w:ascii="宋体" w:hAnsi="宋体"/>
          <w:sz w:val="24"/>
          <w:szCs w:val="24"/>
        </w:rPr>
        <w:t>+</w:t>
      </w:r>
      <w:r w:rsidR="00DF6E97">
        <w:rPr>
          <w:rFonts w:ascii="宋体" w:hAnsi="宋体"/>
          <w:sz w:val="24"/>
          <w:szCs w:val="24"/>
        </w:rPr>
        <w:t xml:space="preserve"> </w:t>
      </w:r>
      <w:r w:rsidR="008C729D">
        <w:rPr>
          <w:rFonts w:ascii="宋体" w:hAnsi="宋体"/>
          <w:sz w:val="24"/>
          <w:szCs w:val="24"/>
        </w:rPr>
        <w:t>tomcat</w:t>
      </w:r>
      <w:r w:rsidR="008C729D">
        <w:rPr>
          <w:rFonts w:ascii="宋体" w:hAnsi="宋体" w:hint="eastAsia"/>
          <w:sz w:val="24"/>
          <w:szCs w:val="24"/>
        </w:rPr>
        <w:t>集群</w:t>
      </w:r>
    </w:p>
    <w:p w:rsidR="00FB7EFE" w:rsidRDefault="0018143C" w:rsidP="0018143C">
      <w:pPr>
        <w:autoSpaceDE w:val="0"/>
        <w:autoSpaceDN w:val="0"/>
        <w:adjustRightInd w:val="0"/>
        <w:ind w:firstLine="420"/>
        <w:jc w:val="left"/>
        <w:rPr>
          <w:rFonts w:ascii="宋体" w:cs="宋体"/>
          <w:kern w:val="0"/>
          <w:szCs w:val="21"/>
        </w:rPr>
      </w:pPr>
      <w:r w:rsidRPr="0018143C">
        <w:rPr>
          <w:rFonts w:ascii="宋体" w:cs="宋体" w:hint="eastAsia"/>
          <w:kern w:val="0"/>
          <w:szCs w:val="21"/>
        </w:rPr>
        <w:t>集群（cluster）技术是一种较新的技术，通过集群技术，可以在付出较低成本的情况下获得在性能、可靠性、灵活性方面的相对较高的收益，其任务调度则是集群系统中的核心技术。集群是一组相互独立的、通过高速网络互联的计算机，它们构成了一个组，并以单一系统的模式加以管理。一个客户与集群相互作用时，集群像是一个独立的服务器。集群配置是用于提高可用性和可缩放性。</w:t>
      </w:r>
    </w:p>
    <w:p w:rsidR="00BF5B05" w:rsidRDefault="00574BD0" w:rsidP="00574BD0">
      <w:pPr>
        <w:autoSpaceDE w:val="0"/>
        <w:autoSpaceDN w:val="0"/>
        <w:adjustRightInd w:val="0"/>
        <w:jc w:val="left"/>
        <w:rPr>
          <w:kern w:val="0"/>
          <w:szCs w:val="21"/>
        </w:rPr>
      </w:pPr>
      <w:r>
        <w:rPr>
          <w:rFonts w:ascii="宋体" w:cs="宋体"/>
          <w:kern w:val="0"/>
          <w:szCs w:val="21"/>
        </w:rPr>
        <w:tab/>
      </w:r>
      <w:r w:rsidR="006D3FAB">
        <w:rPr>
          <w:rFonts w:ascii="宋体" w:cs="宋体"/>
          <w:kern w:val="0"/>
          <w:szCs w:val="21"/>
        </w:rPr>
        <w:t>Apache+Tomcat</w:t>
      </w:r>
      <w:r w:rsidR="006D3FAB">
        <w:rPr>
          <w:rFonts w:ascii="宋体" w:cs="宋体" w:hint="eastAsia"/>
          <w:kern w:val="0"/>
          <w:szCs w:val="21"/>
        </w:rPr>
        <w:t>集群</w:t>
      </w:r>
      <w:r w:rsidR="006D3FAB">
        <w:rPr>
          <w:rFonts w:ascii="宋体" w:cs="宋体"/>
          <w:kern w:val="0"/>
          <w:szCs w:val="21"/>
        </w:rPr>
        <w:t>如下图所示</w:t>
      </w:r>
    </w:p>
    <w:p w:rsidR="00676179" w:rsidRPr="004825CE" w:rsidRDefault="00BF5B05" w:rsidP="00676179">
      <w:r>
        <w:object w:dxaOrig="16326" w:dyaOrig="11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83.5pt;mso-position-horizontal-relative:page;mso-position-vertical-relative:page" o:ole="">
            <v:imagedata r:id="rId14" o:title=""/>
          </v:shape>
          <o:OLEObject Type="Embed" ProgID="Visio.Drawing.11" ShapeID="_x0000_i1025" DrawAspect="Content" ObjectID="_1526241501" r:id="rId15">
            <o:FieldCodes>\* MERGEFORMAT</o:FieldCodes>
          </o:OLEObject>
        </w:object>
      </w:r>
      <w:r w:rsidR="00EA7B94">
        <w:tab/>
      </w:r>
      <w:r w:rsidR="00EA7B94">
        <w:tab/>
      </w:r>
      <w:r w:rsidR="00EA7B94">
        <w:tab/>
      </w:r>
      <w:r w:rsidR="00EA7B94">
        <w:tab/>
      </w:r>
      <w:r w:rsidR="00EA7B94">
        <w:tab/>
      </w:r>
      <w:r w:rsidR="00EA7B94">
        <w:t>图</w:t>
      </w:r>
      <w:r w:rsidR="00EA7B94">
        <w:rPr>
          <w:rFonts w:hint="eastAsia"/>
        </w:rPr>
        <w:t>2.2</w:t>
      </w:r>
      <w:r w:rsidR="00EA7B94">
        <w:rPr>
          <w:rFonts w:hint="eastAsia"/>
        </w:rPr>
        <w:t>、</w:t>
      </w:r>
      <w:r w:rsidR="00EA7B94">
        <w:rPr>
          <w:rFonts w:hint="eastAsia"/>
        </w:rPr>
        <w:t xml:space="preserve"> </w:t>
      </w:r>
      <w:r w:rsidR="00EA7B94">
        <w:rPr>
          <w:rFonts w:ascii="宋体" w:cs="宋体" w:hint="eastAsia"/>
          <w:kern w:val="0"/>
          <w:szCs w:val="21"/>
        </w:rPr>
        <w:t>集群部署示意图</w:t>
      </w:r>
    </w:p>
    <w:p w:rsidR="00676179" w:rsidRDefault="001F4573" w:rsidP="00676179">
      <w:r>
        <w:tab/>
      </w:r>
      <w:r>
        <w:rPr>
          <w:rFonts w:hint="eastAsia"/>
        </w:rPr>
        <w:t>通过</w:t>
      </w:r>
      <w:r>
        <w:t>上图可以清晰展示集群处理用户请求的过程。</w:t>
      </w:r>
      <w:r w:rsidR="00D53DEE">
        <w:rPr>
          <w:rFonts w:hint="eastAsia"/>
        </w:rPr>
        <w:t>用户</w:t>
      </w:r>
      <w:r w:rsidR="00D53DEE">
        <w:t>将请求发送到</w:t>
      </w:r>
      <w:r w:rsidR="00D53DEE">
        <w:t>Apache</w:t>
      </w:r>
      <w:r w:rsidR="00D53DEE">
        <w:t>服务器，由</w:t>
      </w:r>
      <w:r w:rsidR="00D53DEE">
        <w:t>Apache</w:t>
      </w:r>
      <w:r w:rsidR="00D53DEE">
        <w:t>服务器</w:t>
      </w:r>
      <w:r w:rsidR="00D53DEE">
        <w:rPr>
          <w:rFonts w:hint="eastAsia"/>
        </w:rPr>
        <w:t>进行</w:t>
      </w:r>
      <w:r w:rsidR="00D53DEE">
        <w:t>作业调度，分配给不同的</w:t>
      </w:r>
      <w:r w:rsidR="00D53DEE">
        <w:t>Tomcat</w:t>
      </w:r>
      <w:r w:rsidR="00D53DEE">
        <w:rPr>
          <w:rFonts w:hint="eastAsia"/>
        </w:rPr>
        <w:t>来</w:t>
      </w:r>
      <w:r w:rsidR="00D53DEE">
        <w:t>响应用户请求。</w:t>
      </w:r>
    </w:p>
    <w:p w:rsidR="00AF182E" w:rsidRDefault="00AF182E" w:rsidP="00676179"/>
    <w:p w:rsidR="00AF182E" w:rsidRDefault="00AF182E" w:rsidP="00676179"/>
    <w:p w:rsidR="00AF182E" w:rsidRDefault="00AF182E" w:rsidP="00676179"/>
    <w:p w:rsidR="004A3A7E" w:rsidRDefault="004A3A7E" w:rsidP="00676179"/>
    <w:p w:rsidR="004A3A7E" w:rsidRDefault="004A3A7E" w:rsidP="00676179"/>
    <w:p w:rsidR="004A3A7E" w:rsidRDefault="004A3A7E" w:rsidP="00676179"/>
    <w:p w:rsidR="004A3A7E" w:rsidRDefault="004A3A7E" w:rsidP="00676179"/>
    <w:p w:rsidR="004A3A7E" w:rsidRDefault="004A3A7E" w:rsidP="00676179"/>
    <w:p w:rsidR="004A3A7E" w:rsidRPr="004825CE" w:rsidRDefault="004A3A7E" w:rsidP="00676179"/>
    <w:p w:rsidR="00676179" w:rsidRPr="003826E3" w:rsidRDefault="00676179" w:rsidP="00676179">
      <w:pPr>
        <w:pStyle w:val="2"/>
        <w:rPr>
          <w:rFonts w:ascii="黑体" w:hAnsi="黑体"/>
          <w:sz w:val="28"/>
          <w:szCs w:val="28"/>
        </w:rPr>
      </w:pPr>
      <w:bookmarkStart w:id="84" w:name="_Toc421781180"/>
      <w:r w:rsidRPr="003826E3">
        <w:rPr>
          <w:rFonts w:ascii="黑体" w:hAnsi="黑体" w:hint="eastAsia"/>
          <w:sz w:val="28"/>
          <w:szCs w:val="28"/>
        </w:rPr>
        <w:lastRenderedPageBreak/>
        <w:t>2.2开发工具</w:t>
      </w:r>
      <w:bookmarkEnd w:id="84"/>
    </w:p>
    <w:p w:rsidR="00676179" w:rsidRPr="003826E3" w:rsidRDefault="00676179" w:rsidP="00676179">
      <w:pPr>
        <w:pStyle w:val="3"/>
        <w:rPr>
          <w:rFonts w:ascii="宋体" w:hAnsi="宋体"/>
          <w:sz w:val="24"/>
          <w:szCs w:val="24"/>
        </w:rPr>
      </w:pPr>
      <w:bookmarkStart w:id="85" w:name="_Toc421781181"/>
      <w:r w:rsidRPr="003826E3">
        <w:rPr>
          <w:rFonts w:ascii="宋体" w:hAnsi="宋体" w:hint="eastAsia"/>
          <w:sz w:val="24"/>
          <w:szCs w:val="24"/>
        </w:rPr>
        <w:t xml:space="preserve">2.2.1 </w:t>
      </w:r>
      <w:bookmarkEnd w:id="85"/>
      <w:r w:rsidR="00324D4B">
        <w:rPr>
          <w:rFonts w:ascii="宋体" w:hAnsi="宋体"/>
          <w:sz w:val="24"/>
          <w:szCs w:val="24"/>
        </w:rPr>
        <w:t>MyEclipse</w:t>
      </w:r>
    </w:p>
    <w:p w:rsidR="00676179" w:rsidRDefault="00574BD0" w:rsidP="00574BD0">
      <w:pPr>
        <w:spacing w:line="360" w:lineRule="exact"/>
        <w:ind w:firstLine="420"/>
      </w:pPr>
      <w:r w:rsidRPr="00574BD0">
        <w:rPr>
          <w:rFonts w:hint="eastAsia"/>
        </w:rPr>
        <w:t>MyEclipse</w:t>
      </w:r>
      <w:r w:rsidRPr="00574BD0">
        <w:rPr>
          <w:rFonts w:hint="eastAsia"/>
        </w:rPr>
        <w:t>，是在</w:t>
      </w:r>
      <w:r w:rsidRPr="00574BD0">
        <w:rPr>
          <w:rFonts w:hint="eastAsia"/>
        </w:rPr>
        <w:t xml:space="preserve">eclipse </w:t>
      </w:r>
      <w:r w:rsidRPr="00574BD0">
        <w:rPr>
          <w:rFonts w:hint="eastAsia"/>
        </w:rPr>
        <w:t>基础上加上自己的插件开发而成的功能强大的企业级集成开发环境，主要用于</w:t>
      </w:r>
      <w:r w:rsidRPr="00574BD0">
        <w:rPr>
          <w:rFonts w:hint="eastAsia"/>
        </w:rPr>
        <w:t>Java</w:t>
      </w:r>
      <w:r w:rsidRPr="00574BD0">
        <w:rPr>
          <w:rFonts w:hint="eastAsia"/>
        </w:rPr>
        <w:t>、</w:t>
      </w:r>
      <w:r w:rsidRPr="00574BD0">
        <w:rPr>
          <w:rFonts w:hint="eastAsia"/>
        </w:rPr>
        <w:t>Java EE</w:t>
      </w:r>
      <w:r w:rsidRPr="00574BD0">
        <w:rPr>
          <w:rFonts w:hint="eastAsia"/>
        </w:rPr>
        <w:t>以及移动应用的开发。</w:t>
      </w:r>
      <w:r w:rsidRPr="00574BD0">
        <w:rPr>
          <w:rFonts w:hint="eastAsia"/>
        </w:rPr>
        <w:t>MyEclipse</w:t>
      </w:r>
      <w:r w:rsidRPr="00574BD0">
        <w:rPr>
          <w:rFonts w:hint="eastAsia"/>
        </w:rPr>
        <w:t>的功能非常强大，支持也十分广泛，尤其是对各种开源产品的支持相当不错。</w:t>
      </w:r>
    </w:p>
    <w:p w:rsidR="0062558C" w:rsidRPr="004825CE" w:rsidRDefault="0062558C" w:rsidP="00574BD0">
      <w:pPr>
        <w:spacing w:line="360" w:lineRule="exact"/>
        <w:ind w:firstLine="420"/>
      </w:pPr>
      <w:r>
        <w:rPr>
          <w:rFonts w:hint="eastAsia"/>
        </w:rPr>
        <w:t>在</w:t>
      </w:r>
      <w:r>
        <w:t>项目开发过程中，</w:t>
      </w:r>
      <w:r w:rsidR="00797218">
        <w:rPr>
          <w:rFonts w:hint="eastAsia"/>
        </w:rPr>
        <w:t>为了</w:t>
      </w:r>
      <w:r w:rsidR="00797218">
        <w:t>与南京高泰公司开发环境保持一致，</w:t>
      </w:r>
      <w:r>
        <w:t>我们使用的是</w:t>
      </w:r>
      <w:r>
        <w:rPr>
          <w:rFonts w:hint="eastAsia"/>
        </w:rPr>
        <w:t>MyEclipse</w:t>
      </w:r>
      <w:r>
        <w:t>10</w:t>
      </w:r>
      <w:r>
        <w:rPr>
          <w:rFonts w:hint="eastAsia"/>
        </w:rPr>
        <w:t>，</w:t>
      </w:r>
      <w:r w:rsidR="009E5B94">
        <w:rPr>
          <w:rFonts w:hint="eastAsia"/>
        </w:rPr>
        <w:t>其中</w:t>
      </w:r>
      <w:r w:rsidR="009E5B94">
        <w:t>Java</w:t>
      </w:r>
      <w:r w:rsidR="009E5B94">
        <w:t>使用的是</w:t>
      </w:r>
      <w:r w:rsidR="009E5B94">
        <w:t>JDK1.6</w:t>
      </w:r>
      <w:r w:rsidR="009E5B94">
        <w:rPr>
          <w:rFonts w:hint="eastAsia"/>
        </w:rPr>
        <w:t>。</w:t>
      </w:r>
    </w:p>
    <w:p w:rsidR="00676179" w:rsidRPr="003826E3" w:rsidRDefault="00676179" w:rsidP="00676179">
      <w:pPr>
        <w:pStyle w:val="3"/>
        <w:rPr>
          <w:rFonts w:ascii="宋体" w:hAnsi="宋体"/>
          <w:sz w:val="24"/>
          <w:szCs w:val="24"/>
        </w:rPr>
      </w:pPr>
      <w:bookmarkStart w:id="86" w:name="_Toc421781182"/>
      <w:r w:rsidRPr="003826E3">
        <w:rPr>
          <w:rFonts w:ascii="宋体" w:hAnsi="宋体"/>
          <w:sz w:val="24"/>
          <w:szCs w:val="24"/>
        </w:rPr>
        <w:t>2.</w:t>
      </w:r>
      <w:r w:rsidRPr="003826E3">
        <w:rPr>
          <w:rFonts w:ascii="宋体" w:hAnsi="宋体" w:hint="eastAsia"/>
          <w:sz w:val="24"/>
          <w:szCs w:val="24"/>
        </w:rPr>
        <w:t xml:space="preserve">2.2 </w:t>
      </w:r>
      <w:bookmarkEnd w:id="86"/>
      <w:r w:rsidR="001F5128">
        <w:rPr>
          <w:rFonts w:ascii="宋体" w:hAnsi="宋体"/>
          <w:sz w:val="24"/>
          <w:szCs w:val="24"/>
        </w:rPr>
        <w:t>Oracle</w:t>
      </w:r>
    </w:p>
    <w:p w:rsidR="00676179" w:rsidRDefault="00BF764A" w:rsidP="00BF764A">
      <w:pPr>
        <w:ind w:firstLine="420"/>
      </w:pPr>
      <w:r w:rsidRPr="00BF764A">
        <w:rPr>
          <w:rFonts w:hint="eastAsia"/>
        </w:rPr>
        <w:t>Oracle Database</w:t>
      </w:r>
      <w:r w:rsidRPr="00BF764A">
        <w:rPr>
          <w:rFonts w:hint="eastAsia"/>
        </w:rPr>
        <w:t>，又名</w:t>
      </w:r>
      <w:r w:rsidRPr="00BF764A">
        <w:rPr>
          <w:rFonts w:hint="eastAsia"/>
        </w:rPr>
        <w:t>Oracle RDBMS</w:t>
      </w:r>
      <w:r w:rsidRPr="00BF764A">
        <w:rPr>
          <w:rFonts w:hint="eastAsia"/>
        </w:rPr>
        <w:t>，或简称</w:t>
      </w:r>
      <w:r w:rsidRPr="00BF764A">
        <w:rPr>
          <w:rFonts w:hint="eastAsia"/>
        </w:rPr>
        <w:t>Oracle</w:t>
      </w:r>
      <w:r w:rsidRPr="00BF764A">
        <w:rPr>
          <w:rFonts w:hint="eastAsia"/>
        </w:rPr>
        <w:t>。是甲骨文公司的一款关系数据库管理系统。它是在数据库领域一直处于领先地位的产品。可以说</w:t>
      </w:r>
      <w:r w:rsidRPr="00BF764A">
        <w:rPr>
          <w:rFonts w:hint="eastAsia"/>
        </w:rPr>
        <w:t>Oracle</w:t>
      </w:r>
      <w:r w:rsidRPr="00BF764A">
        <w:rPr>
          <w:rFonts w:hint="eastAsia"/>
        </w:rPr>
        <w:t>数据库系统是目前世界上流行的关系数据库管理系统，系统可移植性好、使用方便、功能强，适用于各类大、中、小、微机环境。它是一种高效率、可靠性好的</w:t>
      </w:r>
      <w:r w:rsidRPr="00BF764A">
        <w:rPr>
          <w:rFonts w:hint="eastAsia"/>
        </w:rPr>
        <w:t xml:space="preserve"> </w:t>
      </w:r>
      <w:r w:rsidRPr="00BF764A">
        <w:rPr>
          <w:rFonts w:hint="eastAsia"/>
        </w:rPr>
        <w:t>适应高吞吐量的数据库解决方案。</w:t>
      </w:r>
    </w:p>
    <w:p w:rsidR="002A7695" w:rsidRDefault="002A7695" w:rsidP="00BF764A">
      <w:pPr>
        <w:ind w:firstLine="420"/>
      </w:pPr>
      <w:r>
        <w:rPr>
          <w:rFonts w:hint="eastAsia"/>
        </w:rPr>
        <w:t>在</w:t>
      </w:r>
      <w:r>
        <w:t>项目开发过程中，使用的是</w:t>
      </w:r>
      <w:r>
        <w:t>Oracle11.0</w:t>
      </w:r>
      <w:r>
        <w:rPr>
          <w:rFonts w:hint="eastAsia"/>
        </w:rPr>
        <w:t>作为</w:t>
      </w:r>
      <w:r>
        <w:t>数据库服务端</w:t>
      </w:r>
      <w:r>
        <w:rPr>
          <w:rFonts w:hint="eastAsia"/>
        </w:rPr>
        <w:t>，使用</w:t>
      </w:r>
      <w:r>
        <w:t>PL/SQL</w:t>
      </w:r>
      <w:r>
        <w:rPr>
          <w:rFonts w:hint="eastAsia"/>
        </w:rPr>
        <w:t>作为</w:t>
      </w:r>
      <w:r>
        <w:t>访问</w:t>
      </w:r>
      <w:r>
        <w:t>Oracle</w:t>
      </w:r>
      <w:r>
        <w:t>数据库的客户端。</w:t>
      </w:r>
    </w:p>
    <w:p w:rsidR="00676179" w:rsidRPr="003826E3" w:rsidRDefault="00676179" w:rsidP="00676179">
      <w:pPr>
        <w:pStyle w:val="3"/>
        <w:rPr>
          <w:rFonts w:ascii="宋体" w:hAnsi="宋体"/>
          <w:sz w:val="24"/>
          <w:szCs w:val="24"/>
        </w:rPr>
      </w:pPr>
      <w:bookmarkStart w:id="87" w:name="_Toc421781183"/>
      <w:r w:rsidRPr="003826E3">
        <w:rPr>
          <w:rFonts w:ascii="宋体" w:hAnsi="宋体"/>
          <w:sz w:val="24"/>
          <w:szCs w:val="24"/>
        </w:rPr>
        <w:t xml:space="preserve">2.2.3 </w:t>
      </w:r>
      <w:bookmarkEnd w:id="87"/>
      <w:r w:rsidR="002743DA">
        <w:rPr>
          <w:rFonts w:ascii="宋体" w:hAnsi="宋体"/>
          <w:sz w:val="24"/>
          <w:szCs w:val="24"/>
        </w:rPr>
        <w:t>Tomcat</w:t>
      </w:r>
    </w:p>
    <w:p w:rsidR="00554CDA" w:rsidRDefault="00554CDA" w:rsidP="00554CDA">
      <w:pPr>
        <w:ind w:firstLine="420"/>
      </w:pPr>
      <w:r>
        <w:rPr>
          <w:rFonts w:hint="eastAsia"/>
        </w:rPr>
        <w:t>Tomcat</w:t>
      </w:r>
      <w:r>
        <w:rPr>
          <w:rFonts w:hint="eastAsia"/>
        </w:rPr>
        <w:t>是</w:t>
      </w:r>
      <w:r>
        <w:rPr>
          <w:rFonts w:hint="eastAsia"/>
        </w:rPr>
        <w:t xml:space="preserve">Apache </w:t>
      </w:r>
      <w:r>
        <w:rPr>
          <w:rFonts w:hint="eastAsia"/>
        </w:rPr>
        <w:t>软件基金会（</w:t>
      </w:r>
      <w:r>
        <w:rPr>
          <w:rFonts w:hint="eastAsia"/>
        </w:rPr>
        <w:t>Apache Software Foundation</w:t>
      </w:r>
      <w:r>
        <w:rPr>
          <w:rFonts w:hint="eastAsia"/>
        </w:rPr>
        <w:t>）的</w:t>
      </w:r>
      <w:r>
        <w:rPr>
          <w:rFonts w:hint="eastAsia"/>
        </w:rPr>
        <w:t xml:space="preserve">Jakarta </w:t>
      </w:r>
      <w:r>
        <w:rPr>
          <w:rFonts w:hint="eastAsia"/>
        </w:rPr>
        <w:t>项目中的一个核心项目，由</w:t>
      </w:r>
      <w:r>
        <w:rPr>
          <w:rFonts w:hint="eastAsia"/>
        </w:rPr>
        <w:t>Apache</w:t>
      </w:r>
      <w:r>
        <w:rPr>
          <w:rFonts w:hint="eastAsia"/>
        </w:rPr>
        <w:t>、</w:t>
      </w:r>
      <w:r>
        <w:rPr>
          <w:rFonts w:hint="eastAsia"/>
        </w:rPr>
        <w:t xml:space="preserve">Sun </w:t>
      </w:r>
      <w:r>
        <w:rPr>
          <w:rFonts w:hint="eastAsia"/>
        </w:rPr>
        <w:t>和其他一些公司及个人共同开发而成。由于有了</w:t>
      </w:r>
      <w:r>
        <w:rPr>
          <w:rFonts w:hint="eastAsia"/>
        </w:rPr>
        <w:t xml:space="preserve">Sun </w:t>
      </w:r>
      <w:r>
        <w:rPr>
          <w:rFonts w:hint="eastAsia"/>
        </w:rPr>
        <w:t>的参与和支持，最新的</w:t>
      </w:r>
      <w:r>
        <w:rPr>
          <w:rFonts w:hint="eastAsia"/>
        </w:rPr>
        <w:t xml:space="preserve">Servlet </w:t>
      </w:r>
      <w:r>
        <w:rPr>
          <w:rFonts w:hint="eastAsia"/>
        </w:rPr>
        <w:t>和</w:t>
      </w:r>
      <w:r>
        <w:rPr>
          <w:rFonts w:hint="eastAsia"/>
        </w:rPr>
        <w:t xml:space="preserve">JSP </w:t>
      </w:r>
      <w:r>
        <w:rPr>
          <w:rFonts w:hint="eastAsia"/>
        </w:rPr>
        <w:t>规范总是能在</w:t>
      </w:r>
      <w:r>
        <w:rPr>
          <w:rFonts w:hint="eastAsia"/>
        </w:rPr>
        <w:t xml:space="preserve">Tomcat </w:t>
      </w:r>
      <w:r>
        <w:rPr>
          <w:rFonts w:hint="eastAsia"/>
        </w:rPr>
        <w:t>中得到体现，</w:t>
      </w:r>
      <w:r>
        <w:rPr>
          <w:rFonts w:hint="eastAsia"/>
        </w:rPr>
        <w:t>Tomcat 5</w:t>
      </w:r>
      <w:r>
        <w:rPr>
          <w:rFonts w:hint="eastAsia"/>
        </w:rPr>
        <w:t>支持最新的</w:t>
      </w:r>
      <w:r>
        <w:rPr>
          <w:rFonts w:hint="eastAsia"/>
        </w:rPr>
        <w:t xml:space="preserve">Servlet 2.4 </w:t>
      </w:r>
      <w:r>
        <w:rPr>
          <w:rFonts w:hint="eastAsia"/>
        </w:rPr>
        <w:t>和</w:t>
      </w:r>
      <w:r>
        <w:rPr>
          <w:rFonts w:hint="eastAsia"/>
        </w:rPr>
        <w:t xml:space="preserve">JSP 2.0 </w:t>
      </w:r>
      <w:r>
        <w:rPr>
          <w:rFonts w:hint="eastAsia"/>
        </w:rPr>
        <w:t>规范。因为</w:t>
      </w:r>
      <w:r>
        <w:rPr>
          <w:rFonts w:hint="eastAsia"/>
        </w:rPr>
        <w:t xml:space="preserve">Tomcat </w:t>
      </w:r>
      <w:r>
        <w:rPr>
          <w:rFonts w:hint="eastAsia"/>
        </w:rPr>
        <w:t>技术先进、性能稳定，而且免费，因而深受</w:t>
      </w:r>
      <w:r>
        <w:rPr>
          <w:rFonts w:hint="eastAsia"/>
        </w:rPr>
        <w:t xml:space="preserve">Java </w:t>
      </w:r>
      <w:r>
        <w:rPr>
          <w:rFonts w:hint="eastAsia"/>
        </w:rPr>
        <w:t>爱好者的喜爱并得到了部分软件开发商的认可，成为目前比较流行的</w:t>
      </w:r>
      <w:r>
        <w:rPr>
          <w:rFonts w:hint="eastAsia"/>
        </w:rPr>
        <w:t xml:space="preserve">Web </w:t>
      </w:r>
      <w:r>
        <w:rPr>
          <w:rFonts w:hint="eastAsia"/>
        </w:rPr>
        <w:t>应用服务器。</w:t>
      </w:r>
    </w:p>
    <w:p w:rsidR="00676179" w:rsidRDefault="00554CDA" w:rsidP="00554CDA">
      <w:pPr>
        <w:ind w:firstLine="420"/>
      </w:pPr>
      <w:r>
        <w:rPr>
          <w:rFonts w:hint="eastAsia"/>
        </w:rPr>
        <w:t xml:space="preserve">Tomcat </w:t>
      </w:r>
      <w:r>
        <w:rPr>
          <w:rFonts w:hint="eastAsia"/>
        </w:rPr>
        <w:t>服务器是一个免费的开放源代码的</w:t>
      </w:r>
      <w:r>
        <w:rPr>
          <w:rFonts w:hint="eastAsia"/>
        </w:rPr>
        <w:t xml:space="preserve">Web </w:t>
      </w:r>
      <w:r>
        <w:rPr>
          <w:rFonts w:hint="eastAsia"/>
        </w:rPr>
        <w:t>应用服务器，属于轻量级应用服务器，在中小型系统和并发访问用户不是很多的场合下被普遍使用，是开发和调试</w:t>
      </w:r>
      <w:r>
        <w:rPr>
          <w:rFonts w:hint="eastAsia"/>
        </w:rPr>
        <w:t xml:space="preserve">JSP </w:t>
      </w:r>
      <w:r>
        <w:rPr>
          <w:rFonts w:hint="eastAsia"/>
        </w:rPr>
        <w:t>程序的首选。对于一个初学者来说，可以这样认为，当在一台机器上配置好</w:t>
      </w:r>
      <w:r>
        <w:rPr>
          <w:rFonts w:hint="eastAsia"/>
        </w:rPr>
        <w:t xml:space="preserve">Apache </w:t>
      </w:r>
      <w:r>
        <w:rPr>
          <w:rFonts w:hint="eastAsia"/>
        </w:rPr>
        <w:t>服务器，可利用它响应</w:t>
      </w:r>
      <w:r>
        <w:rPr>
          <w:rFonts w:hint="eastAsia"/>
        </w:rPr>
        <w:t>HTML</w:t>
      </w:r>
      <w:r>
        <w:rPr>
          <w:rFonts w:hint="eastAsia"/>
        </w:rPr>
        <w:t>（标准通用标记语言下的一个应用）页面的访问请求。实际上</w:t>
      </w:r>
      <w:r>
        <w:rPr>
          <w:rFonts w:hint="eastAsia"/>
        </w:rPr>
        <w:t xml:space="preserve">Tomcat </w:t>
      </w:r>
      <w:r>
        <w:rPr>
          <w:rFonts w:hint="eastAsia"/>
        </w:rPr>
        <w:t>部分是</w:t>
      </w:r>
      <w:r>
        <w:rPr>
          <w:rFonts w:hint="eastAsia"/>
        </w:rPr>
        <w:t xml:space="preserve">Apache </w:t>
      </w:r>
      <w:r>
        <w:rPr>
          <w:rFonts w:hint="eastAsia"/>
        </w:rPr>
        <w:t>服务器的扩展，但它是独立运行的，所以当你运行</w:t>
      </w:r>
      <w:r>
        <w:rPr>
          <w:rFonts w:hint="eastAsia"/>
        </w:rPr>
        <w:t xml:space="preserve">tomcat </w:t>
      </w:r>
      <w:r>
        <w:rPr>
          <w:rFonts w:hint="eastAsia"/>
        </w:rPr>
        <w:t>时，它实际上作为一个与</w:t>
      </w:r>
      <w:r>
        <w:rPr>
          <w:rFonts w:hint="eastAsia"/>
        </w:rPr>
        <w:t xml:space="preserve">Apache </w:t>
      </w:r>
      <w:r>
        <w:rPr>
          <w:rFonts w:hint="eastAsia"/>
        </w:rPr>
        <w:t>独立的进程单独运行的。</w:t>
      </w:r>
    </w:p>
    <w:p w:rsidR="00554CDA" w:rsidRPr="00554CDA" w:rsidRDefault="00554CDA" w:rsidP="00554CDA">
      <w:pPr>
        <w:ind w:firstLine="420"/>
      </w:pPr>
      <w:r>
        <w:rPr>
          <w:rFonts w:hint="eastAsia"/>
        </w:rPr>
        <w:t>项目</w:t>
      </w:r>
      <w:r>
        <w:t>开发过程</w:t>
      </w:r>
      <w:r>
        <w:rPr>
          <w:rFonts w:hint="eastAsia"/>
        </w:rPr>
        <w:t>中</w:t>
      </w:r>
      <w:r>
        <w:t>，为与南京高泰公司保持开发环境一致，使用的是</w:t>
      </w:r>
      <w:r w:rsidR="004840A5">
        <w:rPr>
          <w:rFonts w:hint="eastAsia"/>
        </w:rPr>
        <w:t>Tomcat</w:t>
      </w:r>
      <w:r w:rsidR="004840A5">
        <w:t>6</w:t>
      </w:r>
      <w:r w:rsidR="004840A5">
        <w:rPr>
          <w:rFonts w:hint="eastAsia"/>
        </w:rPr>
        <w:t>作为服务器</w:t>
      </w:r>
      <w:r w:rsidR="004840A5">
        <w:t>。</w:t>
      </w:r>
    </w:p>
    <w:p w:rsidR="00065D32" w:rsidRPr="003826E3" w:rsidRDefault="008C26E0" w:rsidP="00065D32">
      <w:pPr>
        <w:pStyle w:val="3"/>
        <w:rPr>
          <w:rFonts w:ascii="宋体" w:hAnsi="宋体"/>
          <w:sz w:val="24"/>
          <w:szCs w:val="24"/>
        </w:rPr>
      </w:pPr>
      <w:r>
        <w:rPr>
          <w:rFonts w:ascii="宋体" w:hAnsi="宋体"/>
          <w:sz w:val="24"/>
          <w:szCs w:val="24"/>
        </w:rPr>
        <w:t>2.2.4</w:t>
      </w:r>
      <w:r w:rsidR="00065D32" w:rsidRPr="003826E3">
        <w:rPr>
          <w:rFonts w:ascii="宋体" w:hAnsi="宋体"/>
          <w:sz w:val="24"/>
          <w:szCs w:val="24"/>
        </w:rPr>
        <w:t xml:space="preserve"> </w:t>
      </w:r>
      <w:r w:rsidR="00065D32">
        <w:rPr>
          <w:rFonts w:ascii="宋体" w:hAnsi="宋体"/>
          <w:sz w:val="24"/>
          <w:szCs w:val="24"/>
        </w:rPr>
        <w:t>JMeter</w:t>
      </w:r>
    </w:p>
    <w:p w:rsidR="00676179" w:rsidRDefault="003E5E2A" w:rsidP="00372110">
      <w:pPr>
        <w:ind w:firstLine="420"/>
      </w:pPr>
      <w:r>
        <w:rPr>
          <w:rFonts w:hint="eastAsia"/>
        </w:rPr>
        <w:t>在</w:t>
      </w:r>
      <w:r>
        <w:t>测试阶段，使用</w:t>
      </w:r>
      <w:r>
        <w:t>JMeter</w:t>
      </w:r>
      <w:r>
        <w:t>进行对集群高并发访问测试。</w:t>
      </w:r>
      <w:r w:rsidR="002031DD" w:rsidRPr="002031DD">
        <w:rPr>
          <w:rFonts w:hint="eastAsia"/>
        </w:rPr>
        <w:t>Apache JMeter</w:t>
      </w:r>
      <w:r w:rsidR="002031DD" w:rsidRPr="002031DD">
        <w:rPr>
          <w:rFonts w:hint="eastAsia"/>
        </w:rPr>
        <w:t>是</w:t>
      </w:r>
      <w:r w:rsidR="002031DD" w:rsidRPr="002031DD">
        <w:rPr>
          <w:rFonts w:hint="eastAsia"/>
        </w:rPr>
        <w:t>Apache</w:t>
      </w:r>
      <w:r w:rsidR="002031DD" w:rsidRPr="002031DD">
        <w:rPr>
          <w:rFonts w:hint="eastAsia"/>
        </w:rPr>
        <w:t>组织开发的基于</w:t>
      </w:r>
      <w:r w:rsidR="002031DD" w:rsidRPr="002031DD">
        <w:rPr>
          <w:rFonts w:hint="eastAsia"/>
        </w:rPr>
        <w:t>Java</w:t>
      </w:r>
      <w:r w:rsidR="002031DD" w:rsidRPr="002031DD">
        <w:rPr>
          <w:rFonts w:hint="eastAsia"/>
        </w:rPr>
        <w:t>的压力测试工具。</w:t>
      </w:r>
      <w:r w:rsidR="002031DD">
        <w:rPr>
          <w:rFonts w:hint="eastAsia"/>
        </w:rPr>
        <w:t>也</w:t>
      </w:r>
      <w:r w:rsidR="002031DD" w:rsidRPr="002031DD">
        <w:rPr>
          <w:rFonts w:hint="eastAsia"/>
        </w:rPr>
        <w:t>可以用于对服务器、网络或对象模拟繁重的负载来测试它们的强度或分析不同压力类型下的整体性能。</w:t>
      </w:r>
    </w:p>
    <w:p w:rsidR="00372110" w:rsidRDefault="00372110" w:rsidP="00372110">
      <w:pPr>
        <w:ind w:firstLine="420"/>
      </w:pPr>
    </w:p>
    <w:p w:rsidR="00C51825" w:rsidRPr="005F0B07" w:rsidRDefault="00C51825" w:rsidP="00C51825">
      <w:pPr>
        <w:pStyle w:val="1"/>
        <w:rPr>
          <w:rFonts w:ascii="黑体" w:eastAsia="黑体" w:hAnsi="黑体"/>
          <w:sz w:val="30"/>
          <w:szCs w:val="30"/>
        </w:rPr>
      </w:pPr>
      <w:bookmarkStart w:id="88" w:name="_Toc421781184"/>
      <w:r w:rsidRPr="005F0B07">
        <w:rPr>
          <w:rFonts w:ascii="黑体" w:eastAsia="黑体" w:hAnsi="黑体" w:hint="eastAsia"/>
          <w:sz w:val="30"/>
          <w:szCs w:val="30"/>
        </w:rPr>
        <w:lastRenderedPageBreak/>
        <w:t>3可行性分析与需求分析</w:t>
      </w:r>
      <w:bookmarkEnd w:id="88"/>
    </w:p>
    <w:p w:rsidR="00C51825" w:rsidRPr="003826E3" w:rsidRDefault="00C51825" w:rsidP="00C51825">
      <w:pPr>
        <w:pStyle w:val="2"/>
        <w:rPr>
          <w:rFonts w:ascii="黑体" w:hAnsi="黑体"/>
          <w:sz w:val="28"/>
          <w:szCs w:val="28"/>
        </w:rPr>
      </w:pPr>
      <w:bookmarkStart w:id="89" w:name="_Toc421781185"/>
      <w:r w:rsidRPr="003826E3">
        <w:rPr>
          <w:rFonts w:ascii="黑体" w:hAnsi="黑体" w:hint="eastAsia"/>
          <w:sz w:val="28"/>
          <w:szCs w:val="28"/>
        </w:rPr>
        <w:t>3.1可行性分析</w:t>
      </w:r>
      <w:bookmarkEnd w:id="89"/>
    </w:p>
    <w:p w:rsidR="00C51825" w:rsidRPr="003826E3" w:rsidRDefault="00C51825" w:rsidP="00C51825">
      <w:pPr>
        <w:pStyle w:val="3"/>
        <w:rPr>
          <w:rFonts w:ascii="宋体" w:hAnsi="宋体"/>
          <w:sz w:val="24"/>
          <w:szCs w:val="24"/>
        </w:rPr>
      </w:pPr>
      <w:bookmarkStart w:id="90" w:name="_Toc421781186"/>
      <w:r w:rsidRPr="005B47BE">
        <w:rPr>
          <w:rFonts w:ascii="宋体" w:hAnsi="宋体" w:hint="eastAsia"/>
          <w:sz w:val="24"/>
          <w:szCs w:val="24"/>
        </w:rPr>
        <w:t>3.1.</w:t>
      </w:r>
      <w:r w:rsidRPr="005B47BE">
        <w:rPr>
          <w:rFonts w:ascii="宋体" w:hAnsi="宋体"/>
          <w:sz w:val="24"/>
          <w:szCs w:val="24"/>
        </w:rPr>
        <w:t>1 系统概述</w:t>
      </w:r>
      <w:bookmarkEnd w:id="90"/>
    </w:p>
    <w:p w:rsidR="001C7DF7" w:rsidRDefault="001C7DF7" w:rsidP="001C7DF7">
      <w:r>
        <w:tab/>
      </w:r>
      <w:r w:rsidR="00F31D98" w:rsidRPr="00CC54F2">
        <w:rPr>
          <w:rFonts w:hint="eastAsia"/>
        </w:rPr>
        <w:t>《易学习——口碑子平台》</w:t>
      </w:r>
      <w:r w:rsidR="00F31D98" w:rsidRPr="00CC54F2">
        <w:rPr>
          <w:rFonts w:hint="eastAsia"/>
        </w:rPr>
        <w:t>II</w:t>
      </w:r>
      <w:r>
        <w:rPr>
          <w:rFonts w:hint="eastAsia"/>
        </w:rPr>
        <w:t>项目</w:t>
      </w:r>
      <w:r>
        <w:t>是</w:t>
      </w:r>
      <w:del w:id="91" w:author="china" w:date="2016-05-30T16:49:00Z">
        <w:r w:rsidDel="004F5FE4">
          <w:delText>南京</w:delText>
        </w:r>
        <w:r w:rsidDel="004F5FE4">
          <w:rPr>
            <w:rFonts w:hint="eastAsia"/>
          </w:rPr>
          <w:delText>高</w:delText>
        </w:r>
        <w:r w:rsidDel="004F5FE4">
          <w:delText>泰公司</w:delText>
        </w:r>
      </w:del>
      <w:r w:rsidR="000C63B8">
        <w:rPr>
          <w:rFonts w:hint="eastAsia"/>
        </w:rPr>
        <w:t>易学习平台</w:t>
      </w:r>
      <w:r w:rsidR="000C63B8">
        <w:t>下</w:t>
      </w:r>
      <w:r w:rsidR="000C63B8">
        <w:rPr>
          <w:rFonts w:hint="eastAsia"/>
        </w:rPr>
        <w:t>的</w:t>
      </w:r>
      <w:r w:rsidR="000C63B8">
        <w:t>子项目。其主要负责</w:t>
      </w:r>
      <w:r w:rsidR="000C63B8">
        <w:rPr>
          <w:rFonts w:hint="eastAsia"/>
        </w:rPr>
        <w:t>教育机构</w:t>
      </w:r>
      <w:r w:rsidR="000C63B8">
        <w:t>的</w:t>
      </w:r>
      <w:r w:rsidR="00C20FC7">
        <w:rPr>
          <w:rFonts w:hint="eastAsia"/>
        </w:rPr>
        <w:t>推广</w:t>
      </w:r>
      <w:r w:rsidR="00C20FC7">
        <w:t>内容。</w:t>
      </w:r>
    </w:p>
    <w:p w:rsidR="001C7DF7" w:rsidRDefault="001C7DF7" w:rsidP="001C7DF7">
      <w:r w:rsidRPr="008B5B2E">
        <w:object w:dxaOrig="12106" w:dyaOrig="2610">
          <v:shape id="_x0000_i1026" type="#_x0000_t75" style="width:415.5pt;height:90pt" o:ole="">
            <v:imagedata r:id="rId16" o:title=""/>
          </v:shape>
          <o:OLEObject Type="Embed" ProgID="Visio.Drawing.15" ShapeID="_x0000_i1026" DrawAspect="Content" ObjectID="_1526241502" r:id="rId17"/>
        </w:object>
      </w:r>
    </w:p>
    <w:p w:rsidR="00796FCC" w:rsidRDefault="00796FCC" w:rsidP="001C7DF7">
      <w:pPr>
        <w:rPr>
          <w:rFonts w:ascii="宋体" w:cs="宋体"/>
          <w:kern w:val="0"/>
          <w:szCs w:val="21"/>
        </w:rPr>
      </w:pPr>
      <w:r>
        <w:tab/>
      </w:r>
      <w:r>
        <w:tab/>
      </w:r>
      <w:r>
        <w:tab/>
      </w:r>
      <w:r>
        <w:tab/>
      </w:r>
      <w:r>
        <w:tab/>
      </w:r>
      <w:r>
        <w:tab/>
      </w:r>
      <w:r>
        <w:t>图</w:t>
      </w:r>
      <w:r w:rsidR="00B646B1">
        <w:t>3.1</w:t>
      </w:r>
      <w:r>
        <w:rPr>
          <w:rFonts w:hint="eastAsia"/>
        </w:rPr>
        <w:t>、</w:t>
      </w:r>
      <w:r>
        <w:rPr>
          <w:rFonts w:hint="eastAsia"/>
        </w:rPr>
        <w:t xml:space="preserve"> </w:t>
      </w:r>
      <w:r w:rsidR="005D5803">
        <w:rPr>
          <w:rFonts w:ascii="宋体" w:cs="宋体" w:hint="eastAsia"/>
          <w:kern w:val="0"/>
          <w:szCs w:val="21"/>
        </w:rPr>
        <w:t>《易学习》平台</w:t>
      </w:r>
      <w:r w:rsidR="005D5803">
        <w:rPr>
          <w:rFonts w:ascii="宋体" w:cs="宋体"/>
          <w:kern w:val="0"/>
          <w:szCs w:val="21"/>
        </w:rPr>
        <w:t>模块</w:t>
      </w:r>
    </w:p>
    <w:p w:rsidR="005D5803" w:rsidRPr="005D5803" w:rsidRDefault="005D5803" w:rsidP="001C7DF7"/>
    <w:p w:rsidR="00C51825" w:rsidRPr="00510E35" w:rsidRDefault="00B00AEF" w:rsidP="00510E35">
      <w:pPr>
        <w:spacing w:line="360" w:lineRule="exact"/>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C51825" w:rsidRDefault="00C51825" w:rsidP="00C51825">
      <w:pPr>
        <w:pStyle w:val="3"/>
        <w:rPr>
          <w:ins w:id="92" w:author="china" w:date="2016-05-30T16:52:00Z"/>
          <w:rFonts w:ascii="宋体" w:hAnsi="宋体"/>
          <w:sz w:val="24"/>
          <w:szCs w:val="24"/>
        </w:rPr>
      </w:pPr>
      <w:bookmarkStart w:id="93" w:name="_Toc421781187"/>
      <w:r w:rsidRPr="003826E3">
        <w:rPr>
          <w:rFonts w:ascii="宋体" w:hAnsi="宋体" w:hint="eastAsia"/>
          <w:sz w:val="24"/>
          <w:szCs w:val="24"/>
        </w:rPr>
        <w:t>3.1.2 可行性分析</w:t>
      </w:r>
      <w:bookmarkEnd w:id="93"/>
    </w:p>
    <w:p w:rsidR="004F5FE4" w:rsidRPr="004F5FE4" w:rsidRDefault="004F5FE4">
      <w:pPr>
        <w:rPr>
          <w:rPrChange w:id="94" w:author="china" w:date="2016-05-30T16:52:00Z">
            <w:rPr>
              <w:rFonts w:ascii="宋体" w:hAnsi="宋体"/>
              <w:sz w:val="24"/>
              <w:szCs w:val="24"/>
            </w:rPr>
          </w:rPrChange>
        </w:rPr>
        <w:pPrChange w:id="95" w:author="china" w:date="2016-05-30T16:52:00Z">
          <w:pPr>
            <w:pStyle w:val="3"/>
          </w:pPr>
        </w:pPrChange>
      </w:pPr>
      <w:ins w:id="96" w:author="china" w:date="2016-05-30T16:52:00Z">
        <w:r>
          <w:rPr>
            <w:rFonts w:hint="eastAsia"/>
          </w:rPr>
          <w:t>这部分</w:t>
        </w:r>
        <w:r>
          <w:t>主要</w:t>
        </w:r>
      </w:ins>
      <w:ins w:id="97" w:author="china" w:date="2016-05-30T16:53:00Z">
        <w:r>
          <w:rPr>
            <w:rFonts w:hint="eastAsia"/>
          </w:rPr>
          <w:t>分析</w:t>
        </w:r>
      </w:ins>
      <w:ins w:id="98" w:author="china" w:date="2016-05-30T16:52:00Z">
        <w:r>
          <w:t>项目开发的技术可行性</w:t>
        </w:r>
      </w:ins>
      <w:ins w:id="99" w:author="china" w:date="2016-05-30T16:53:00Z">
        <w:r>
          <w:rPr>
            <w:rFonts w:hint="eastAsia"/>
          </w:rPr>
          <w:t>，</w:t>
        </w:r>
        <w:r>
          <w:t>以及</w:t>
        </w:r>
        <w:r>
          <w:rPr>
            <w:rFonts w:hint="eastAsia"/>
          </w:rPr>
          <w:t>开发</w:t>
        </w:r>
        <w:r>
          <w:t>工具的选择</w:t>
        </w:r>
      </w:ins>
    </w:p>
    <w:p w:rsidR="007C7E59" w:rsidRPr="00D656CC" w:rsidRDefault="007C7E59" w:rsidP="00D656CC">
      <w:pPr>
        <w:spacing w:line="360" w:lineRule="exact"/>
        <w:ind w:firstLine="420"/>
      </w:pPr>
      <w:del w:id="100" w:author="china" w:date="2016-05-30T16:50:00Z">
        <w:r w:rsidRPr="00D656CC" w:rsidDel="004F5FE4">
          <w:delText>经济上</w:delText>
        </w:r>
        <w:r w:rsidRPr="00D656CC" w:rsidDel="004F5FE4">
          <w:rPr>
            <w:rFonts w:hint="eastAsia"/>
          </w:rPr>
          <w:delText>，</w:delText>
        </w:r>
        <w:r w:rsidR="009546FE" w:rsidDel="004F5FE4">
          <w:rPr>
            <w:rFonts w:hint="eastAsia"/>
          </w:rPr>
          <w:delText xml:space="preserve"> </w:delText>
        </w:r>
      </w:del>
      <w:r w:rsidR="00F1087E">
        <w:rPr>
          <w:rFonts w:hint="eastAsia"/>
        </w:rPr>
        <w:t>本系统</w:t>
      </w:r>
      <w:del w:id="101" w:author="china" w:date="2016-05-30T16:50:00Z">
        <w:r w:rsidR="00F1087E" w:rsidDel="004F5FE4">
          <w:delText>由南京高泰科技有限公司</w:delText>
        </w:r>
        <w:r w:rsidR="003B2E97" w:rsidDel="004F5FE4">
          <w:rPr>
            <w:rFonts w:hint="eastAsia"/>
          </w:rPr>
          <w:delText>提供</w:delText>
        </w:r>
        <w:r w:rsidR="003B2E97" w:rsidDel="004F5FE4">
          <w:delText>研发费用，</w:delText>
        </w:r>
      </w:del>
      <w:r w:rsidR="00647E78">
        <w:rPr>
          <w:rFonts w:hint="eastAsia"/>
        </w:rPr>
        <w:t>使用</w:t>
      </w:r>
      <w:r w:rsidR="00647E78">
        <w:t>的</w:t>
      </w:r>
      <w:r w:rsidR="00647E78">
        <w:rPr>
          <w:rFonts w:hint="eastAsia"/>
        </w:rPr>
        <w:t>开发工具</w:t>
      </w:r>
      <w:r w:rsidR="009749CB">
        <w:rPr>
          <w:rFonts w:hint="eastAsia"/>
        </w:rPr>
        <w:t>Tomcat</w:t>
      </w:r>
      <w:r w:rsidR="0054627C">
        <w:rPr>
          <w:rFonts w:hint="eastAsia"/>
        </w:rPr>
        <w:t>服务</w:t>
      </w:r>
      <w:r w:rsidR="0054627C">
        <w:t>器软件</w:t>
      </w:r>
      <w:r w:rsidR="009749CB">
        <w:t>，</w:t>
      </w:r>
      <w:r w:rsidR="00C8718F">
        <w:t>JMeter</w:t>
      </w:r>
      <w:r w:rsidR="00C8718F">
        <w:t>测试工具</w:t>
      </w:r>
      <w:r w:rsidR="001B3C35">
        <w:rPr>
          <w:rFonts w:hint="eastAsia"/>
        </w:rPr>
        <w:t>，</w:t>
      </w:r>
      <w:r w:rsidR="001B3C35">
        <w:t>Apache</w:t>
      </w:r>
      <w:r w:rsidR="009749CB">
        <w:t>等都是</w:t>
      </w:r>
      <w:r w:rsidR="005E7953">
        <w:rPr>
          <w:rFonts w:hint="eastAsia"/>
        </w:rPr>
        <w:t>免费</w:t>
      </w:r>
      <w:r w:rsidR="009749CB">
        <w:t>开源软件。</w:t>
      </w:r>
      <w:r w:rsidR="005E7953">
        <w:rPr>
          <w:rFonts w:hint="eastAsia"/>
        </w:rPr>
        <w:t>MyEclipse</w:t>
      </w:r>
      <w:r w:rsidR="005E7953">
        <w:rPr>
          <w:rFonts w:hint="eastAsia"/>
        </w:rPr>
        <w:t>，</w:t>
      </w:r>
      <w:r w:rsidR="005E7953">
        <w:t>Oracle</w:t>
      </w:r>
      <w:r w:rsidR="005E7953">
        <w:t>由</w:t>
      </w:r>
      <w:r w:rsidR="001078A0">
        <w:t>高泰</w:t>
      </w:r>
      <w:r w:rsidR="005E7953">
        <w:t>公司提供。</w:t>
      </w:r>
      <w:del w:id="102" w:author="china" w:date="2016-05-30T16:51:00Z">
        <w:r w:rsidR="003544CD" w:rsidDel="004F5FE4">
          <w:rPr>
            <w:rFonts w:hint="eastAsia"/>
          </w:rPr>
          <w:delText>开发所使用的电脑</w:delText>
        </w:r>
        <w:r w:rsidR="003544CD" w:rsidDel="004F5FE4">
          <w:delText>以及服务器等设备，</w:delText>
        </w:r>
        <w:r w:rsidR="003544CD" w:rsidDel="004F5FE4">
          <w:rPr>
            <w:rFonts w:hint="eastAsia"/>
          </w:rPr>
          <w:delText>由</w:delText>
        </w:r>
        <w:r w:rsidR="003544CD" w:rsidDel="004F5FE4">
          <w:delText>学院提供实验室</w:delText>
        </w:r>
        <w:r w:rsidR="00970DAF" w:rsidDel="004F5FE4">
          <w:rPr>
            <w:rFonts w:hint="eastAsia"/>
          </w:rPr>
          <w:delText>。</w:delText>
        </w:r>
        <w:r w:rsidR="005E7953" w:rsidDel="004F5FE4">
          <w:delText>因此</w:delText>
        </w:r>
        <w:r w:rsidR="005E7953" w:rsidDel="004F5FE4">
          <w:rPr>
            <w:rFonts w:hint="eastAsia"/>
          </w:rPr>
          <w:delText>，</w:delText>
        </w:r>
        <w:r w:rsidR="005E7953" w:rsidDel="004F5FE4">
          <w:delText>不用担心</w:delText>
        </w:r>
        <w:r w:rsidR="0054627C" w:rsidDel="004F5FE4">
          <w:rPr>
            <w:rFonts w:hint="eastAsia"/>
          </w:rPr>
          <w:delText>研发</w:delText>
        </w:r>
        <w:r w:rsidR="0054627C" w:rsidDel="004F5FE4">
          <w:delText>地点和研</w:delText>
        </w:r>
        <w:r w:rsidR="0054627C" w:rsidDel="004F5FE4">
          <w:rPr>
            <w:rFonts w:hint="eastAsia"/>
          </w:rPr>
          <w:delText>究</w:delText>
        </w:r>
        <w:r w:rsidR="005E7953" w:rsidDel="004F5FE4">
          <w:delText>经费问题。</w:delText>
        </w:r>
      </w:del>
    </w:p>
    <w:p w:rsidR="007C7E59" w:rsidRPr="00D656CC" w:rsidRDefault="007C7E59" w:rsidP="00D656CC">
      <w:pPr>
        <w:spacing w:line="360" w:lineRule="exact"/>
        <w:ind w:firstLine="420"/>
      </w:pPr>
      <w:r w:rsidRPr="00D656CC">
        <w:t>技术上</w:t>
      </w:r>
      <w:r w:rsidR="000D3AA9">
        <w:rPr>
          <w:rFonts w:hint="eastAsia"/>
        </w:rPr>
        <w:t>，</w:t>
      </w:r>
      <w:r w:rsidR="007C070C">
        <w:rPr>
          <w:rFonts w:hint="eastAsia"/>
        </w:rPr>
        <w:t>项目使用</w:t>
      </w:r>
      <w:r w:rsidR="007C070C">
        <w:t>南京高泰公司使用的对</w:t>
      </w:r>
      <w:r w:rsidR="007C070C">
        <w:t>SpringMVC</w:t>
      </w:r>
      <w:r w:rsidR="007C070C">
        <w:t>与</w:t>
      </w:r>
      <w:r w:rsidR="007C070C">
        <w:t>Hibernate</w:t>
      </w:r>
      <w:r w:rsidR="007C070C">
        <w:t>进行重写封装的框架</w:t>
      </w:r>
      <w:r w:rsidRPr="00D656CC">
        <w:rPr>
          <w:rFonts w:hint="eastAsia"/>
        </w:rPr>
        <w:t>。根据</w:t>
      </w:r>
      <w:r w:rsidR="00E62694">
        <w:rPr>
          <w:rFonts w:hint="eastAsia"/>
        </w:rPr>
        <w:t>项目的</w:t>
      </w:r>
      <w:r w:rsidRPr="00D656CC">
        <w:rPr>
          <w:rFonts w:hint="eastAsia"/>
        </w:rPr>
        <w:t>特点，进行合理的架构设计，各个平台可以设计开发出功能完善、系统稳定的网站。</w:t>
      </w:r>
    </w:p>
    <w:p w:rsidR="00C51825" w:rsidRPr="007C7E59" w:rsidRDefault="007C7E59" w:rsidP="00BA5EAD">
      <w:pPr>
        <w:spacing w:line="360" w:lineRule="exact"/>
        <w:ind w:firstLine="420"/>
      </w:pPr>
      <w:r w:rsidRPr="00D656CC">
        <w:t>法律上</w:t>
      </w:r>
      <w:r w:rsidRPr="00D656CC">
        <w:rPr>
          <w:rFonts w:hint="eastAsia"/>
        </w:rPr>
        <w:t>，</w:t>
      </w:r>
      <w:r w:rsidR="00FD76DD">
        <w:rPr>
          <w:rFonts w:hint="eastAsia"/>
        </w:rPr>
        <w:t>软件所使用</w:t>
      </w:r>
      <w:r w:rsidR="00FD76DD">
        <w:t>框架为南京高泰科技有限公司</w:t>
      </w:r>
      <w:r w:rsidR="006B0B29" w:rsidRPr="006B0B29">
        <w:rPr>
          <w:rFonts w:hint="eastAsia"/>
        </w:rPr>
        <w:t>自主独立研发，公司具有其著作权和知识产权。</w:t>
      </w:r>
      <w:r w:rsidR="006B0B29" w:rsidRPr="006B0B29">
        <w:rPr>
          <w:rFonts w:hint="eastAsia"/>
        </w:rPr>
        <w:t> </w:t>
      </w:r>
      <w:r w:rsidR="0099684A">
        <w:rPr>
          <w:rFonts w:hint="eastAsia"/>
        </w:rPr>
        <w:t>因此</w:t>
      </w:r>
      <w:r w:rsidR="0099684A">
        <w:t>，不会产生法律纠纷问题。</w:t>
      </w:r>
    </w:p>
    <w:p w:rsidR="00C51825" w:rsidRPr="003826E3" w:rsidRDefault="00C51825" w:rsidP="00C51825">
      <w:pPr>
        <w:pStyle w:val="3"/>
        <w:rPr>
          <w:rFonts w:ascii="宋体" w:hAnsi="宋体"/>
          <w:sz w:val="24"/>
          <w:szCs w:val="24"/>
        </w:rPr>
      </w:pPr>
      <w:bookmarkStart w:id="103" w:name="_Toc421781188"/>
      <w:r w:rsidRPr="003826E3">
        <w:rPr>
          <w:rFonts w:ascii="宋体" w:hAnsi="宋体" w:hint="eastAsia"/>
          <w:sz w:val="24"/>
          <w:szCs w:val="24"/>
        </w:rPr>
        <w:t>3.1.3 结论意见</w:t>
      </w:r>
      <w:bookmarkEnd w:id="103"/>
    </w:p>
    <w:p w:rsidR="00C51825" w:rsidRPr="00C009BA" w:rsidRDefault="00FC09ED" w:rsidP="00BE12BE">
      <w:pPr>
        <w:spacing w:line="360" w:lineRule="exact"/>
        <w:rPr>
          <w:rFonts w:asciiTheme="minorEastAsia" w:hAnsiTheme="minorEastAsia"/>
          <w:sz w:val="24"/>
        </w:rPr>
      </w:pPr>
      <w:r>
        <w:rPr>
          <w:rFonts w:asciiTheme="minorEastAsia" w:hAnsiTheme="minorEastAsia"/>
          <w:sz w:val="24"/>
        </w:rPr>
        <w:tab/>
      </w:r>
      <w:r w:rsidR="006A5774" w:rsidRPr="00CC54F2">
        <w:rPr>
          <w:rFonts w:hint="eastAsia"/>
        </w:rPr>
        <w:t>《易学习——口碑子平台》</w:t>
      </w:r>
      <w:r w:rsidR="006A5774" w:rsidRPr="00CC54F2">
        <w:rPr>
          <w:rFonts w:hint="eastAsia"/>
        </w:rPr>
        <w:t>II</w:t>
      </w:r>
      <w:r w:rsidR="006A5774">
        <w:rPr>
          <w:rFonts w:hint="eastAsia"/>
        </w:rPr>
        <w:t>项目</w:t>
      </w:r>
      <w:r w:rsidR="00402E86" w:rsidRPr="00402E86">
        <w:rPr>
          <w:rFonts w:hint="eastAsia"/>
        </w:rPr>
        <w:t>具有较好的实际应用价值，设计开发工作量适中，研究思路清晰。</w:t>
      </w:r>
      <w:r w:rsidR="00D23A7D">
        <w:rPr>
          <w:rFonts w:hint="eastAsia"/>
        </w:rPr>
        <w:t>再</w:t>
      </w:r>
      <w:r w:rsidR="00D23A7D">
        <w:t>经济、技术</w:t>
      </w:r>
      <w:r w:rsidR="00D23A7D">
        <w:rPr>
          <w:rFonts w:hint="eastAsia"/>
        </w:rPr>
        <w:t>和</w:t>
      </w:r>
      <w:r w:rsidR="00D23A7D">
        <w:t>法律上都</w:t>
      </w:r>
      <w:r w:rsidR="00D23A7D">
        <w:rPr>
          <w:rFonts w:hint="eastAsia"/>
        </w:rPr>
        <w:t>有</w:t>
      </w:r>
      <w:r w:rsidR="00D23A7D">
        <w:t>较好的支撑。</w:t>
      </w:r>
      <w:r w:rsidR="0032539C">
        <w:rPr>
          <w:rFonts w:hint="eastAsia"/>
        </w:rPr>
        <w:t>在实现过程中</w:t>
      </w:r>
      <w:r w:rsidR="009D64CA">
        <w:t>，</w:t>
      </w:r>
      <w:r w:rsidR="009D64CA">
        <w:rPr>
          <w:rFonts w:hint="eastAsia"/>
        </w:rPr>
        <w:t>通过</w:t>
      </w:r>
      <w:r w:rsidR="009D64CA">
        <w:t>团队合作的方式可以</w:t>
      </w:r>
      <w:r w:rsidR="00D23A7D">
        <w:rPr>
          <w:rFonts w:hint="eastAsia"/>
        </w:rPr>
        <w:t>很好的完成</w:t>
      </w:r>
      <w:r w:rsidR="00D23A7D">
        <w:t>该项目。</w:t>
      </w:r>
    </w:p>
    <w:p w:rsidR="00C51825" w:rsidRDefault="00C51825" w:rsidP="00C51825">
      <w:pPr>
        <w:pStyle w:val="2"/>
        <w:rPr>
          <w:ins w:id="104" w:author="china" w:date="2016-05-30T16:53:00Z"/>
          <w:rFonts w:ascii="黑体" w:hAnsi="黑体"/>
          <w:sz w:val="28"/>
          <w:szCs w:val="28"/>
        </w:rPr>
      </w:pPr>
      <w:bookmarkStart w:id="105" w:name="_Toc421781189"/>
      <w:r w:rsidRPr="003826E3">
        <w:rPr>
          <w:rFonts w:ascii="黑体" w:hAnsi="黑体" w:hint="eastAsia"/>
          <w:sz w:val="28"/>
          <w:szCs w:val="28"/>
        </w:rPr>
        <w:lastRenderedPageBreak/>
        <w:t>3.2 需求分析</w:t>
      </w:r>
      <w:bookmarkEnd w:id="105"/>
    </w:p>
    <w:p w:rsidR="004F5FE4" w:rsidRPr="004F5FE4" w:rsidRDefault="004F5FE4">
      <w:pPr>
        <w:rPr>
          <w:rPrChange w:id="106" w:author="china" w:date="2016-05-30T16:53:00Z">
            <w:rPr>
              <w:rFonts w:ascii="黑体" w:hAnsi="黑体"/>
              <w:sz w:val="28"/>
              <w:szCs w:val="28"/>
            </w:rPr>
          </w:rPrChange>
        </w:rPr>
        <w:pPrChange w:id="107" w:author="china" w:date="2016-05-30T16:53:00Z">
          <w:pPr>
            <w:pStyle w:val="2"/>
          </w:pPr>
        </w:pPrChange>
      </w:pPr>
      <w:ins w:id="108" w:author="china" w:date="2016-05-30T16:53:00Z">
        <w:r>
          <w:rPr>
            <w:rFonts w:hint="eastAsia"/>
          </w:rPr>
          <w:t>本节</w:t>
        </w:r>
        <w:r>
          <w:t>开始时，</w:t>
        </w:r>
      </w:ins>
      <w:ins w:id="109" w:author="china" w:date="2016-05-30T16:56:00Z">
        <w:r w:rsidR="00EB2E1A">
          <w:rPr>
            <w:rFonts w:hint="eastAsia"/>
          </w:rPr>
          <w:t>用</w:t>
        </w:r>
      </w:ins>
      <w:ins w:id="110" w:author="china" w:date="2016-05-30T16:53:00Z">
        <w:r>
          <w:t>一段话介绍系统这个需求分析情况</w:t>
        </w:r>
      </w:ins>
    </w:p>
    <w:p w:rsidR="004F5FE4" w:rsidRDefault="00C51825">
      <w:pPr>
        <w:pStyle w:val="3"/>
        <w:rPr>
          <w:ins w:id="111" w:author="china" w:date="2016-05-30T16:54:00Z"/>
          <w:rFonts w:ascii="宋体" w:hAnsi="宋体"/>
          <w:sz w:val="24"/>
          <w:szCs w:val="24"/>
        </w:rPr>
      </w:pPr>
      <w:bookmarkStart w:id="112" w:name="_Toc421781190"/>
      <w:r w:rsidRPr="003826E3">
        <w:rPr>
          <w:rFonts w:ascii="宋体" w:hAnsi="宋体" w:hint="eastAsia"/>
          <w:sz w:val="24"/>
          <w:szCs w:val="24"/>
        </w:rPr>
        <w:t>3.2.1</w:t>
      </w:r>
      <w:bookmarkStart w:id="113" w:name="_Toc405820266"/>
      <w:bookmarkStart w:id="114" w:name="_Toc436205835"/>
      <w:r w:rsidR="006F2782">
        <w:rPr>
          <w:rFonts w:ascii="宋体" w:hAnsi="宋体"/>
          <w:sz w:val="24"/>
          <w:szCs w:val="24"/>
        </w:rPr>
        <w:t xml:space="preserve"> </w:t>
      </w:r>
      <w:r w:rsidR="004A3C37" w:rsidRPr="004A3C37">
        <w:rPr>
          <w:rFonts w:ascii="宋体" w:hAnsi="宋体" w:hint="eastAsia"/>
          <w:sz w:val="24"/>
          <w:szCs w:val="24"/>
        </w:rPr>
        <w:t>用户角色描述</w:t>
      </w:r>
      <w:bookmarkStart w:id="115" w:name="_Toc421781191"/>
      <w:bookmarkEnd w:id="112"/>
      <w:bookmarkEnd w:id="113"/>
      <w:bookmarkEnd w:id="114"/>
    </w:p>
    <w:p w:rsidR="004F5FE4" w:rsidRPr="004F5FE4" w:rsidRDefault="004F5FE4">
      <w:pPr>
        <w:pStyle w:val="3"/>
        <w:rPr>
          <w:rFonts w:ascii="宋体" w:hAnsi="宋体"/>
          <w:sz w:val="24"/>
          <w:szCs w:val="24"/>
          <w:rPrChange w:id="116" w:author="china" w:date="2016-05-30T16:54:00Z">
            <w:rPr>
              <w:rFonts w:ascii="Calibri" w:hAnsi="Calibri"/>
              <w:color w:val="000000"/>
              <w:kern w:val="44"/>
              <w:sz w:val="24"/>
              <w:szCs w:val="44"/>
            </w:rPr>
          </w:rPrChange>
        </w:rPr>
      </w:pPr>
      <w:ins w:id="117" w:author="china" w:date="2016-05-30T16:54:00Z">
        <w:r>
          <w:rPr>
            <w:rFonts w:ascii="宋体" w:hAnsi="宋体" w:hint="eastAsia"/>
            <w:sz w:val="24"/>
            <w:szCs w:val="24"/>
          </w:rPr>
          <w:t>每一</w:t>
        </w:r>
        <w:r>
          <w:rPr>
            <w:rFonts w:ascii="宋体" w:hAnsi="宋体"/>
            <w:sz w:val="24"/>
            <w:szCs w:val="24"/>
          </w:rPr>
          <w:t>小结</w:t>
        </w:r>
        <w:r>
          <w:rPr>
            <w:rFonts w:ascii="宋体" w:hAnsi="宋体" w:hint="eastAsia"/>
            <w:sz w:val="24"/>
            <w:szCs w:val="24"/>
          </w:rPr>
          <w:t>，</w:t>
        </w:r>
        <w:r>
          <w:rPr>
            <w:rFonts w:ascii="宋体" w:hAnsi="宋体"/>
            <w:sz w:val="24"/>
            <w:szCs w:val="24"/>
          </w:rPr>
          <w:t>不能只有图表，要有文字介绍</w:t>
        </w:r>
        <w:r>
          <w:rPr>
            <w:rFonts w:ascii="宋体" w:hAnsi="宋体" w:hint="eastAsia"/>
            <w:sz w:val="24"/>
            <w:szCs w:val="24"/>
          </w:rPr>
          <w:t>，</w:t>
        </w:r>
        <w:r>
          <w:rPr>
            <w:rFonts w:ascii="宋体" w:hAnsi="宋体"/>
            <w:sz w:val="24"/>
            <w:szCs w:val="24"/>
          </w:rPr>
          <w:t>图和表要</w:t>
        </w:r>
      </w:ins>
      <w:ins w:id="118" w:author="china" w:date="2016-05-30T16:55:00Z">
        <w:r>
          <w:rPr>
            <w:rFonts w:ascii="宋体" w:hAnsi="宋体"/>
            <w:sz w:val="24"/>
            <w:szCs w:val="24"/>
          </w:rPr>
          <w:t>有名称和编号</w:t>
        </w:r>
      </w:ins>
    </w:p>
    <w:tbl>
      <w:tblPr>
        <w:tblW w:w="8642" w:type="dxa"/>
        <w:tblLook w:val="04A0" w:firstRow="1" w:lastRow="0" w:firstColumn="1" w:lastColumn="0" w:noHBand="0" w:noVBand="1"/>
      </w:tblPr>
      <w:tblGrid>
        <w:gridCol w:w="1080"/>
        <w:gridCol w:w="7562"/>
      </w:tblGrid>
      <w:tr w:rsidR="004A3C37" w:rsidRPr="004A3C37" w:rsidTr="000E279F">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角色名称</w:t>
            </w:r>
          </w:p>
        </w:tc>
        <w:tc>
          <w:tcPr>
            <w:tcW w:w="7562" w:type="dxa"/>
            <w:tcBorders>
              <w:top w:val="single" w:sz="4" w:space="0" w:color="auto"/>
              <w:left w:val="nil"/>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角色描述</w:t>
            </w:r>
          </w:p>
        </w:tc>
      </w:tr>
      <w:tr w:rsidR="004A3C37" w:rsidRPr="004A3C37" w:rsidTr="000E279F">
        <w:trPr>
          <w:trHeight w:val="4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游客</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以未登录状态访问网站的用户，可浏览网站信息，但不可新增</w:t>
            </w:r>
            <w:r w:rsidRPr="004A3C37">
              <w:rPr>
                <w:rFonts w:hint="eastAsia"/>
              </w:rPr>
              <w:t>/</w:t>
            </w:r>
            <w:r w:rsidRPr="004A3C37">
              <w:rPr>
                <w:rFonts w:hint="eastAsia"/>
              </w:rPr>
              <w:t>编辑信息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个人用户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以个人角色信息访问网站的用户，对应权限为教师、学生，可新增</w:t>
            </w:r>
            <w:r w:rsidRPr="004A3C37">
              <w:rPr>
                <w:rFonts w:hint="eastAsia"/>
              </w:rPr>
              <w:t>/</w:t>
            </w:r>
            <w:r w:rsidRPr="004A3C37">
              <w:rPr>
                <w:rFonts w:hint="eastAsia"/>
              </w:rPr>
              <w:t>编辑该用户发起的点评</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机构用户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以对应机构管理员访问网站的用户，新增角色，可绑定个人用户身份，可管理对应机构信息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运营人员</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易学习平台后台管理员，可使用后台功能对易学习平台进行信息管理</w:t>
            </w:r>
          </w:p>
        </w:tc>
      </w:tr>
    </w:tbl>
    <w:p w:rsidR="004A69A9" w:rsidRDefault="00C51825" w:rsidP="00F1667C">
      <w:pPr>
        <w:pStyle w:val="3"/>
        <w:rPr>
          <w:ins w:id="119" w:author="china" w:date="2016-05-30T16:54:00Z"/>
          <w:rFonts w:ascii="宋体" w:hAnsi="宋体"/>
          <w:sz w:val="24"/>
          <w:szCs w:val="24"/>
        </w:rPr>
      </w:pPr>
      <w:r w:rsidRPr="003826E3">
        <w:rPr>
          <w:rFonts w:ascii="宋体" w:hAnsi="宋体" w:hint="eastAsia"/>
          <w:sz w:val="24"/>
          <w:szCs w:val="24"/>
        </w:rPr>
        <w:t>3.2.2</w:t>
      </w:r>
      <w:bookmarkEnd w:id="115"/>
      <w:r w:rsidR="000E279F">
        <w:rPr>
          <w:rFonts w:ascii="宋体" w:hAnsi="宋体"/>
          <w:sz w:val="24"/>
          <w:szCs w:val="24"/>
        </w:rPr>
        <w:t xml:space="preserve"> </w:t>
      </w:r>
      <w:r w:rsidR="000E279F" w:rsidRPr="000E279F">
        <w:rPr>
          <w:rFonts w:ascii="宋体" w:hAnsi="宋体" w:hint="eastAsia"/>
          <w:sz w:val="24"/>
          <w:szCs w:val="24"/>
        </w:rPr>
        <w:t>需求功能表</w:t>
      </w:r>
    </w:p>
    <w:p w:rsidR="004F5FE4" w:rsidRPr="004F5FE4" w:rsidRDefault="004F5FE4">
      <w:pPr>
        <w:rPr>
          <w:rPrChange w:id="120" w:author="china" w:date="2016-05-30T16:54:00Z">
            <w:rPr>
              <w:rFonts w:ascii="宋体" w:hAnsi="宋体"/>
              <w:sz w:val="24"/>
              <w:szCs w:val="24"/>
            </w:rPr>
          </w:rPrChange>
        </w:rPr>
        <w:pPrChange w:id="121" w:author="china" w:date="2016-05-30T16:54:00Z">
          <w:pPr>
            <w:pStyle w:val="3"/>
          </w:pPr>
        </w:pPrChange>
      </w:pPr>
      <w:ins w:id="122" w:author="china" w:date="2016-05-30T16:54:00Z">
        <w:r>
          <w:rPr>
            <w:rFonts w:ascii="宋体" w:hAnsi="宋体" w:hint="eastAsia"/>
            <w:sz w:val="24"/>
          </w:rPr>
          <w:t>每一</w:t>
        </w:r>
        <w:r>
          <w:rPr>
            <w:rFonts w:ascii="宋体" w:hAnsi="宋体"/>
            <w:sz w:val="24"/>
          </w:rPr>
          <w:t>小结</w:t>
        </w:r>
        <w:r>
          <w:rPr>
            <w:rFonts w:ascii="宋体" w:hAnsi="宋体" w:hint="eastAsia"/>
            <w:sz w:val="24"/>
          </w:rPr>
          <w:t>，</w:t>
        </w:r>
        <w:r>
          <w:rPr>
            <w:rFonts w:ascii="宋体" w:hAnsi="宋体"/>
            <w:sz w:val="24"/>
          </w:rPr>
          <w:t>不能只有图表，要有文字介绍</w:t>
        </w:r>
      </w:ins>
    </w:p>
    <w:tbl>
      <w:tblPr>
        <w:tblW w:w="8398" w:type="dxa"/>
        <w:tblInd w:w="102" w:type="dxa"/>
        <w:tblLook w:val="04A0" w:firstRow="1" w:lastRow="0" w:firstColumn="1" w:lastColumn="0" w:noHBand="0" w:noVBand="1"/>
      </w:tblPr>
      <w:tblGrid>
        <w:gridCol w:w="321"/>
        <w:gridCol w:w="496"/>
        <w:gridCol w:w="709"/>
        <w:gridCol w:w="1769"/>
        <w:gridCol w:w="5103"/>
      </w:tblGrid>
      <w:tr w:rsidR="000E6165" w:rsidRPr="000E6165" w:rsidTr="00F1667C">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0E6165" w:rsidRPr="000E6165" w:rsidRDefault="000E6165" w:rsidP="000E6165">
            <w:pPr>
              <w:widowControl/>
              <w:jc w:val="left"/>
            </w:pPr>
            <w:bookmarkStart w:id="123" w:name="_Toc421781192"/>
            <w:r w:rsidRPr="000E6165">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功能详情</w:t>
            </w:r>
          </w:p>
        </w:tc>
      </w:tr>
      <w:tr w:rsidR="000E6165" w:rsidRPr="000E6165" w:rsidTr="00F1667C">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适用于游客</w:t>
            </w:r>
            <w:r w:rsidRPr="000E6165">
              <w:rPr>
                <w:rFonts w:hint="eastAsia"/>
              </w:rPr>
              <w:t>/</w:t>
            </w:r>
            <w:r w:rsidRPr="000E6165">
              <w:rPr>
                <w:rFonts w:hint="eastAsia"/>
              </w:rPr>
              <w:t>注册用户浏览平台信息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网站首页及相应功能模块</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以列表形式查看教育机构信息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通过地图位置查看附近的教育机构信息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展示对应机构具体详情内容，包括该机构的基础信息、相关评价</w:t>
            </w:r>
            <w:r w:rsidRPr="000E6165">
              <w:rPr>
                <w:rFonts w:hint="eastAsia"/>
              </w:rPr>
              <w:t>/</w:t>
            </w:r>
            <w:r w:rsidRPr="000E6165">
              <w:rPr>
                <w:rFonts w:hint="eastAsia"/>
              </w:rPr>
              <w:t>提问内容</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已登录用户将机构正确信息提交给平台管理员</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未激活机构可被个人用户认领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机构相册信息，支持上传、删除、编辑</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我的口碑</w:t>
            </w:r>
            <w:r w:rsidRPr="000E6165">
              <w:rPr>
                <w:rFonts w:hint="eastAsia"/>
              </w:rPr>
              <w:t>-</w:t>
            </w:r>
            <w:r w:rsidRPr="000E6165">
              <w:rPr>
                <w:rFonts w:hint="eastAsia"/>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即个人用户的个人中心，用户可在此管理相关信息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评价信息的增删改查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收藏夹的删查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图片信息的增删改查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w:t>
            </w:r>
            <w:r w:rsidRPr="000E6165">
              <w:t>口碑</w:t>
            </w:r>
            <w:r w:rsidRPr="000E6165">
              <w:t>-</w:t>
            </w:r>
            <w:r w:rsidRPr="000E6165">
              <w:rPr>
                <w:rFonts w:hint="eastAsia"/>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即机构用户的管理界面，已认领机构的个人用户可进入该界面管理对应的机构信息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该机构相关提问信息的查看、回复、删除</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该机构相关评价信息的查看、举报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该机构相关照片的增删改查、审核</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适用于运营人员</w:t>
            </w:r>
            <w:r w:rsidRPr="000E6165">
              <w:rPr>
                <w:rFonts w:hint="eastAsia"/>
              </w:rPr>
              <w:t>/</w:t>
            </w:r>
            <w:r w:rsidRPr="000E6165">
              <w:rPr>
                <w:rFonts w:hint="eastAsia"/>
              </w:rPr>
              <w:t>系统管理员管理口碑平台信息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平台所有机构信息管理，包括增、删、改、查、冻结、解冻</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w:t>
            </w:r>
            <w:r w:rsidRPr="000E6165">
              <w:rPr>
                <w:rFonts w:hint="eastAsia"/>
              </w:rPr>
              <w:t>UGC</w:t>
            </w:r>
            <w:r w:rsidRPr="000E6165">
              <w:rPr>
                <w:rFonts w:hint="eastAsia"/>
              </w:rPr>
              <w:t>内容的审核管理，包括机构照片、评价</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用户举报信息的管理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报错管理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用户提交的机构报错信息的管理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口碑平台所有广告位</w:t>
            </w:r>
            <w:r w:rsidRPr="000E6165">
              <w:rPr>
                <w:rFonts w:hint="eastAsia"/>
              </w:rPr>
              <w:t>/</w:t>
            </w:r>
            <w:r w:rsidRPr="000E6165">
              <w:rPr>
                <w:rFonts w:hint="eastAsia"/>
              </w:rPr>
              <w:t>推荐位内容管理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seo</w:t>
            </w:r>
            <w:r w:rsidRPr="000E6165">
              <w:rPr>
                <w:rFonts w:hint="eastAsia"/>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口碑平台核心页面</w:t>
            </w:r>
            <w:r w:rsidRPr="000E6165">
              <w:rPr>
                <w:rFonts w:hint="eastAsia"/>
              </w:rPr>
              <w:t>meta</w:t>
            </w:r>
            <w:r w:rsidRPr="000E6165">
              <w:rPr>
                <w:rFonts w:hint="eastAsia"/>
              </w:rPr>
              <w:t>标签内容管理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用户反馈内容管理，当前仅有机构认领信息，后期可能增加求助、优化建议等反馈类型</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w:t>
            </w: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运营</w:t>
            </w:r>
            <w:r w:rsidRPr="000E6165">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围绕口碑</w:t>
            </w:r>
            <w:r w:rsidRPr="000E6165">
              <w:t>平台数据规范但未在原型中</w:t>
            </w:r>
            <w:r w:rsidRPr="000E6165">
              <w:rPr>
                <w:rFonts w:hint="eastAsia"/>
              </w:rPr>
              <w:t>示意</w:t>
            </w:r>
            <w:r w:rsidRPr="000E6165">
              <w:t>的</w:t>
            </w:r>
            <w:r w:rsidRPr="000E6165">
              <w:rPr>
                <w:rFonts w:hint="eastAsia"/>
              </w:rPr>
              <w:t>功能</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敏感词库，</w:t>
            </w:r>
            <w:r w:rsidRPr="000E6165">
              <w:t>检测所有</w:t>
            </w:r>
            <w:r w:rsidRPr="000E6165">
              <w:rPr>
                <w:rFonts w:hint="eastAsia"/>
              </w:rPr>
              <w:t>UGC</w:t>
            </w:r>
            <w:r w:rsidRPr="000E6165">
              <w:rPr>
                <w:rFonts w:hint="eastAsia"/>
              </w:rPr>
              <w:t>内容</w:t>
            </w:r>
            <w:r w:rsidRPr="000E6165">
              <w:t>并</w:t>
            </w:r>
            <w:r w:rsidRPr="000E6165">
              <w:rPr>
                <w:rFonts w:hint="eastAsia"/>
              </w:rPr>
              <w:t>将</w:t>
            </w:r>
            <w:r w:rsidRPr="000E6165">
              <w:t>敏感词用</w:t>
            </w:r>
            <w:r w:rsidRPr="000E6165">
              <w:t>**</w:t>
            </w:r>
            <w:r w:rsidRPr="000E6165">
              <w:rPr>
                <w:rFonts w:hint="eastAsia"/>
              </w:rPr>
              <w:t>替代</w:t>
            </w:r>
          </w:p>
        </w:tc>
      </w:tr>
    </w:tbl>
    <w:p w:rsidR="00C51825" w:rsidRPr="003826E3" w:rsidRDefault="00C51825" w:rsidP="00C51825">
      <w:pPr>
        <w:pStyle w:val="2"/>
        <w:rPr>
          <w:rFonts w:ascii="黑体" w:hAnsi="黑体"/>
          <w:sz w:val="28"/>
          <w:szCs w:val="28"/>
        </w:rPr>
      </w:pPr>
      <w:bookmarkStart w:id="124" w:name="_Toc421781193"/>
      <w:bookmarkEnd w:id="123"/>
      <w:r w:rsidRPr="003826E3">
        <w:rPr>
          <w:rFonts w:ascii="黑体" w:hAnsi="黑体" w:hint="eastAsia"/>
          <w:sz w:val="28"/>
          <w:szCs w:val="28"/>
        </w:rPr>
        <w:t>3</w:t>
      </w:r>
      <w:r w:rsidRPr="003826E3">
        <w:rPr>
          <w:rFonts w:ascii="黑体" w:hAnsi="黑体"/>
          <w:sz w:val="28"/>
          <w:szCs w:val="28"/>
        </w:rPr>
        <w:t>.3</w:t>
      </w:r>
      <w:r w:rsidRPr="003826E3">
        <w:rPr>
          <w:rFonts w:ascii="黑体" w:hAnsi="黑体" w:hint="eastAsia"/>
          <w:sz w:val="28"/>
          <w:szCs w:val="28"/>
        </w:rPr>
        <w:t>系统数据流图</w:t>
      </w:r>
      <w:bookmarkEnd w:id="124"/>
    </w:p>
    <w:p w:rsidR="00193452" w:rsidRPr="00504915" w:rsidRDefault="00193452" w:rsidP="00193452">
      <w:pPr>
        <w:spacing w:line="360" w:lineRule="exact"/>
        <w:ind w:firstLineChars="200" w:firstLine="420"/>
      </w:pPr>
      <w:r w:rsidRPr="00504915">
        <w:t>数据流图</w:t>
      </w:r>
      <w:r w:rsidR="00CB076E">
        <w:rPr>
          <w:rFonts w:hint="eastAsia"/>
        </w:rPr>
        <w:t>主要展示</w:t>
      </w:r>
      <w:r w:rsidR="00CB076E">
        <w:t>《</w:t>
      </w:r>
      <w:r w:rsidR="00CB076E">
        <w:rPr>
          <w:rFonts w:hint="eastAsia"/>
        </w:rPr>
        <w:t>易学习</w:t>
      </w:r>
      <w:r w:rsidR="00CB076E">
        <w:t>—</w:t>
      </w:r>
      <w:r w:rsidR="00CB076E">
        <w:t>口碑子平台》</w:t>
      </w:r>
      <w:r w:rsidR="001144B3">
        <w:rPr>
          <w:rFonts w:hint="eastAsia"/>
        </w:rPr>
        <w:t xml:space="preserve"> </w:t>
      </w:r>
      <w:r w:rsidR="00CB076E">
        <w:rPr>
          <w:rFonts w:hint="eastAsia"/>
        </w:rPr>
        <w:t>系统</w:t>
      </w:r>
      <w:r w:rsidR="00906180">
        <w:t>的主体部分与</w:t>
      </w:r>
      <w:r w:rsidR="00AE64FE">
        <w:rPr>
          <w:rFonts w:hint="eastAsia"/>
        </w:rPr>
        <w:t>该系统用户</w:t>
      </w:r>
      <w:r w:rsidR="00AE64FE">
        <w:t>之间的关系</w:t>
      </w:r>
      <w:r w:rsidR="00AE64FE">
        <w:rPr>
          <w:rFonts w:hint="eastAsia"/>
        </w:rPr>
        <w:t>，</w:t>
      </w:r>
      <w:r w:rsidR="00AE64FE">
        <w:t>同时展示了不同用户角色的功能</w:t>
      </w:r>
      <w:bookmarkStart w:id="125" w:name="_GoBack"/>
      <w:bookmarkEnd w:id="125"/>
      <w:r w:rsidR="00DE6C07">
        <w:rPr>
          <w:rFonts w:hint="eastAsia"/>
        </w:rPr>
        <w:t>。</w:t>
      </w:r>
      <w:r w:rsidRPr="00504915">
        <w:rPr>
          <w:rFonts w:hint="eastAsia"/>
        </w:rPr>
        <w:t>如图</w:t>
      </w:r>
      <w:r w:rsidR="00B756EA">
        <w:rPr>
          <w:rFonts w:hint="eastAsia"/>
        </w:rPr>
        <w:t>3.2</w:t>
      </w:r>
      <w:r w:rsidRPr="00504915">
        <w:rPr>
          <w:rFonts w:hint="eastAsia"/>
        </w:rPr>
        <w:t>所示：</w:t>
      </w:r>
    </w:p>
    <w:p w:rsidR="00193452" w:rsidRDefault="00DF5FCD" w:rsidP="00193452">
      <w:pPr>
        <w:jc w:val="center"/>
      </w:pPr>
      <w:r>
        <w:object w:dxaOrig="10591" w:dyaOrig="7261">
          <v:shape id="_x0000_i1027" type="#_x0000_t75" style="width:415.5pt;height:285pt" o:ole="">
            <v:imagedata r:id="rId18" o:title=""/>
          </v:shape>
          <o:OLEObject Type="Embed" ProgID="Visio.Drawing.15" ShapeID="_x0000_i1027" DrawAspect="Content" ObjectID="_1526241503" r:id="rId19"/>
        </w:object>
      </w:r>
    </w:p>
    <w:p w:rsidR="00193452" w:rsidRDefault="00193452" w:rsidP="00193452">
      <w:pPr>
        <w:jc w:val="center"/>
      </w:pPr>
      <w:r>
        <w:t>图</w:t>
      </w:r>
      <w:r w:rsidR="0099427A">
        <w:rPr>
          <w:rFonts w:hint="eastAsia"/>
        </w:rPr>
        <w:t>3.2</w:t>
      </w:r>
      <w:r>
        <w:rPr>
          <w:rFonts w:hint="eastAsia"/>
        </w:rPr>
        <w:t xml:space="preserve"> </w:t>
      </w:r>
      <w:r w:rsidR="00F118F7">
        <w:rPr>
          <w:rFonts w:hint="eastAsia"/>
        </w:rPr>
        <w:t>《易学习</w:t>
      </w:r>
      <w:r w:rsidR="00F118F7">
        <w:t>—</w:t>
      </w:r>
      <w:r w:rsidR="00F118F7">
        <w:t>口碑子平台》</w:t>
      </w:r>
      <w:r>
        <w:rPr>
          <w:rFonts w:hint="eastAsia"/>
        </w:rPr>
        <w:t>数据流图</w:t>
      </w:r>
    </w:p>
    <w:p w:rsidR="008F06F6" w:rsidRDefault="00376522" w:rsidP="008F06F6">
      <w:bookmarkStart w:id="126" w:name="_Toc421781198"/>
      <w:r>
        <w:tab/>
      </w:r>
      <w:r>
        <w:rPr>
          <w:rFonts w:hint="eastAsia"/>
        </w:rPr>
        <w:t>这里</w:t>
      </w:r>
      <w:r>
        <w:t>展示出《</w:t>
      </w:r>
      <w:r>
        <w:rPr>
          <w:rFonts w:hint="eastAsia"/>
        </w:rPr>
        <w:t>易学习</w:t>
      </w:r>
      <w:r>
        <w:t>—</w:t>
      </w:r>
      <w:r>
        <w:t>口碑子平台》</w:t>
      </w:r>
      <w:r w:rsidR="004957DD">
        <w:rPr>
          <w:rFonts w:hint="eastAsia"/>
        </w:rPr>
        <w:t>中</w:t>
      </w:r>
      <w:r w:rsidR="004957DD">
        <w:t>系统与用户之间的交互关系。</w:t>
      </w:r>
      <w:r w:rsidR="00A3730B">
        <w:rPr>
          <w:rFonts w:hint="eastAsia"/>
        </w:rPr>
        <w:t>其中</w:t>
      </w:r>
      <w:r w:rsidR="00A3730B">
        <w:t>个人用户包括游客可以浏览查看平台上的机构信息</w:t>
      </w:r>
      <w:r w:rsidR="00A3730B">
        <w:rPr>
          <w:rFonts w:hint="eastAsia"/>
        </w:rPr>
        <w:t>，</w:t>
      </w:r>
      <w:r w:rsidR="00A3730B">
        <w:t>同时可以评论机构或互相回复。机构用户</w:t>
      </w:r>
      <w:r w:rsidR="00A3730B">
        <w:rPr>
          <w:rFonts w:hint="eastAsia"/>
        </w:rPr>
        <w:t>是</w:t>
      </w:r>
      <w:r w:rsidR="00A3730B">
        <w:t>个人用户在认领机构之后具有管理自己机构的信息，可以修改删除，同时具有审核当前机构接受的上传图片功能。</w:t>
      </w:r>
      <w:r w:rsidR="00077A2E">
        <w:rPr>
          <w:rFonts w:hint="eastAsia"/>
        </w:rPr>
        <w:t>运营人员</w:t>
      </w:r>
      <w:r w:rsidR="00077A2E">
        <w:t>拥有最高权限，可以增加删除</w:t>
      </w:r>
      <w:r w:rsidR="00077A2E">
        <w:rPr>
          <w:rFonts w:hint="eastAsia"/>
        </w:rPr>
        <w:t>或者</w:t>
      </w:r>
      <w:r w:rsidR="00077A2E">
        <w:t>冻结机构，管理用户</w:t>
      </w:r>
      <w:r w:rsidR="00077A2E">
        <w:rPr>
          <w:rFonts w:hint="eastAsia"/>
        </w:rPr>
        <w:t>，</w:t>
      </w:r>
      <w:r w:rsidR="00077A2E">
        <w:t>同时</w:t>
      </w:r>
      <w:r w:rsidR="00077A2E">
        <w:rPr>
          <w:rFonts w:hint="eastAsia"/>
        </w:rPr>
        <w:t>具有审核图片和</w:t>
      </w:r>
      <w:r w:rsidR="00077A2E">
        <w:t>用户评论</w:t>
      </w:r>
      <w:r w:rsidR="00077A2E">
        <w:rPr>
          <w:rFonts w:hint="eastAsia"/>
        </w:rPr>
        <w:t>的</w:t>
      </w:r>
      <w:r w:rsidR="003141BC">
        <w:t>功能</w:t>
      </w:r>
      <w:r w:rsidR="003141BC">
        <w:rPr>
          <w:rFonts w:hint="eastAsia"/>
        </w:rPr>
        <w:t>。</w:t>
      </w:r>
    </w:p>
    <w:p w:rsidR="00376522" w:rsidRPr="008F06F6" w:rsidRDefault="00376522" w:rsidP="008F06F6"/>
    <w:p w:rsidR="00B14029" w:rsidRPr="005F0B07" w:rsidRDefault="00B14029" w:rsidP="00B14029">
      <w:pPr>
        <w:pStyle w:val="1"/>
        <w:rPr>
          <w:rFonts w:ascii="黑体" w:eastAsia="黑体" w:hAnsi="黑体"/>
          <w:sz w:val="30"/>
          <w:szCs w:val="30"/>
        </w:rPr>
      </w:pPr>
      <w:r w:rsidRPr="005F0B07">
        <w:rPr>
          <w:rFonts w:ascii="黑体" w:eastAsia="黑体" w:hAnsi="黑体" w:hint="eastAsia"/>
          <w:sz w:val="30"/>
          <w:szCs w:val="30"/>
        </w:rPr>
        <w:lastRenderedPageBreak/>
        <w:t>4总体设计</w:t>
      </w:r>
      <w:bookmarkEnd w:id="126"/>
    </w:p>
    <w:p w:rsidR="00B14029" w:rsidRPr="003826E3" w:rsidRDefault="00B14029" w:rsidP="00B14029">
      <w:pPr>
        <w:pStyle w:val="2"/>
        <w:rPr>
          <w:rFonts w:ascii="黑体" w:hAnsi="黑体"/>
          <w:sz w:val="28"/>
          <w:szCs w:val="28"/>
        </w:rPr>
      </w:pPr>
      <w:bookmarkStart w:id="127" w:name="_Toc421781199"/>
      <w:r w:rsidRPr="003826E3">
        <w:rPr>
          <w:rFonts w:ascii="黑体" w:hAnsi="黑体" w:hint="eastAsia"/>
          <w:sz w:val="28"/>
          <w:szCs w:val="28"/>
        </w:rPr>
        <w:t>4.1功能设计</w:t>
      </w:r>
      <w:bookmarkEnd w:id="127"/>
    </w:p>
    <w:p w:rsidR="006462ED" w:rsidRDefault="00B14029" w:rsidP="006462ED">
      <w:pPr>
        <w:pStyle w:val="3"/>
        <w:rPr>
          <w:ins w:id="128" w:author="china" w:date="2016-05-30T16:56:00Z"/>
          <w:rFonts w:ascii="宋体" w:hAnsi="宋体"/>
          <w:sz w:val="24"/>
          <w:szCs w:val="24"/>
        </w:rPr>
      </w:pPr>
      <w:bookmarkStart w:id="129" w:name="_Toc421781200"/>
      <w:r w:rsidRPr="003826E3">
        <w:rPr>
          <w:rFonts w:ascii="宋体" w:hAnsi="宋体" w:hint="eastAsia"/>
          <w:sz w:val="24"/>
          <w:szCs w:val="24"/>
        </w:rPr>
        <w:t>4.1.1</w:t>
      </w:r>
      <w:r w:rsidR="00321F48">
        <w:rPr>
          <w:rFonts w:ascii="宋体" w:hAnsi="宋体"/>
          <w:sz w:val="24"/>
          <w:szCs w:val="24"/>
        </w:rPr>
        <w:t xml:space="preserve"> </w:t>
      </w:r>
      <w:r>
        <w:rPr>
          <w:rFonts w:ascii="宋体" w:hAnsi="宋体" w:hint="eastAsia"/>
          <w:sz w:val="24"/>
          <w:szCs w:val="24"/>
        </w:rPr>
        <w:t>系统功能模块图</w:t>
      </w:r>
      <w:bookmarkEnd w:id="129"/>
    </w:p>
    <w:p w:rsidR="003C068A" w:rsidRPr="003C068A" w:rsidRDefault="003C068A">
      <w:pPr>
        <w:rPr>
          <w:rPrChange w:id="130" w:author="china" w:date="2016-05-30T16:56:00Z">
            <w:rPr>
              <w:rFonts w:ascii="宋体" w:hAnsi="宋体"/>
              <w:sz w:val="24"/>
              <w:szCs w:val="24"/>
            </w:rPr>
          </w:rPrChange>
        </w:rPr>
        <w:pPrChange w:id="131" w:author="china" w:date="2016-05-30T16:56:00Z">
          <w:pPr>
            <w:pStyle w:val="3"/>
          </w:pPr>
        </w:pPrChange>
      </w:pPr>
      <w:ins w:id="132" w:author="china" w:date="2016-05-30T16:56:00Z">
        <w:r>
          <w:rPr>
            <w:rFonts w:hint="eastAsia"/>
          </w:rPr>
          <w:t>具体介绍一下</w:t>
        </w:r>
        <w:r>
          <w:t>系统的功能模块</w:t>
        </w:r>
      </w:ins>
    </w:p>
    <w:p w:rsidR="00533722" w:rsidRDefault="00144CD1" w:rsidP="00533722">
      <w:pPr>
        <w:spacing w:line="360" w:lineRule="exact"/>
        <w:ind w:firstLine="420"/>
      </w:pPr>
      <w:r w:rsidRPr="00CC54F2">
        <w:rPr>
          <w:rFonts w:hint="eastAsia"/>
        </w:rPr>
        <w:t>《易学习——口碑子平台》</w:t>
      </w:r>
      <w:r w:rsidRPr="00CC54F2">
        <w:rPr>
          <w:rFonts w:hint="eastAsia"/>
        </w:rPr>
        <w:t>II</w:t>
      </w:r>
      <w:r w:rsidR="009D7ECC" w:rsidRPr="009D7ECC">
        <w:t>主要</w:t>
      </w:r>
      <w:r w:rsidR="00F037FA">
        <w:rPr>
          <w:rFonts w:hint="eastAsia"/>
        </w:rPr>
        <w:t>分为</w:t>
      </w:r>
      <w:r w:rsidR="00C03FB5">
        <w:rPr>
          <w:rFonts w:hint="eastAsia"/>
        </w:rPr>
        <w:t>两</w:t>
      </w:r>
      <w:r w:rsidR="00F037FA">
        <w:t>个模块</w:t>
      </w:r>
      <w:r w:rsidR="00C03FB5">
        <w:rPr>
          <w:rFonts w:hint="eastAsia"/>
        </w:rPr>
        <w:t>，</w:t>
      </w:r>
      <w:r w:rsidR="00C03FB5">
        <w:t>前台展示模块和后台管理模块</w:t>
      </w:r>
      <w:r w:rsidR="00BA7A94">
        <w:rPr>
          <w:rFonts w:hint="eastAsia"/>
        </w:rPr>
        <w:t>。</w:t>
      </w:r>
      <w:r w:rsidR="00533722" w:rsidRPr="00D7484F">
        <w:rPr>
          <w:noProof/>
        </w:rPr>
        <w:drawing>
          <wp:anchor distT="0" distB="0" distL="114300" distR="114300" simplePos="0" relativeHeight="251659264" behindDoc="0" locked="0" layoutInCell="1" allowOverlap="1" wp14:anchorId="7C65F526" wp14:editId="6E7AA54B">
            <wp:simplePos x="0" y="0"/>
            <wp:positionH relativeFrom="margin">
              <wp:align>left</wp:align>
            </wp:positionH>
            <wp:positionV relativeFrom="paragraph">
              <wp:posOffset>330835</wp:posOffset>
            </wp:positionV>
            <wp:extent cx="4876800" cy="6440805"/>
            <wp:effectExtent l="0" t="0" r="0" b="0"/>
            <wp:wrapTopAndBottom/>
            <wp:docPr id="2" name="图片 2" descr="C:\Users\chen\Desktop\2016-05-27_21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Desktop\2016-05-27_21334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644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484F" w:rsidRDefault="00533722" w:rsidP="0075287D">
      <w:pPr>
        <w:spacing w:line="360" w:lineRule="exact"/>
        <w:ind w:left="1680" w:firstLine="420"/>
      </w:pPr>
      <w:r>
        <w:t>图</w:t>
      </w:r>
      <w:r>
        <w:rPr>
          <w:rFonts w:hint="eastAsia"/>
        </w:rPr>
        <w:t xml:space="preserve">4.1 </w:t>
      </w:r>
      <w:r>
        <w:rPr>
          <w:rFonts w:hint="eastAsia"/>
        </w:rPr>
        <w:t>《易学习</w:t>
      </w:r>
      <w:r>
        <w:t>—</w:t>
      </w:r>
      <w:r>
        <w:t>口碑子平台》</w:t>
      </w:r>
      <w:r>
        <w:rPr>
          <w:rFonts w:hint="eastAsia"/>
        </w:rPr>
        <w:t>系统功能</w:t>
      </w:r>
      <w:r>
        <w:t>模块图</w:t>
      </w:r>
    </w:p>
    <w:p w:rsidR="00403BA7" w:rsidRDefault="00403BA7" w:rsidP="00403BA7">
      <w:pPr>
        <w:spacing w:line="360" w:lineRule="exact"/>
      </w:pPr>
    </w:p>
    <w:p w:rsidR="00EA421F" w:rsidRPr="003826E3" w:rsidRDefault="00EA421F" w:rsidP="00EA421F">
      <w:pPr>
        <w:pStyle w:val="3"/>
        <w:rPr>
          <w:rFonts w:ascii="宋体" w:hAnsi="宋体"/>
          <w:sz w:val="24"/>
          <w:szCs w:val="24"/>
        </w:rPr>
      </w:pPr>
      <w:bookmarkStart w:id="133" w:name="_Toc421781201"/>
      <w:r w:rsidRPr="003826E3">
        <w:rPr>
          <w:rFonts w:ascii="宋体" w:hAnsi="宋体" w:hint="eastAsia"/>
          <w:sz w:val="24"/>
          <w:szCs w:val="24"/>
        </w:rPr>
        <w:t>4.1.2</w:t>
      </w:r>
      <w:r w:rsidR="002B6DEF">
        <w:rPr>
          <w:rFonts w:ascii="宋体" w:hAnsi="宋体"/>
          <w:sz w:val="24"/>
          <w:szCs w:val="24"/>
        </w:rPr>
        <w:t xml:space="preserve"> </w:t>
      </w:r>
      <w:r w:rsidRPr="003826E3">
        <w:rPr>
          <w:rFonts w:ascii="宋体" w:hAnsi="宋体" w:hint="eastAsia"/>
          <w:sz w:val="24"/>
          <w:szCs w:val="24"/>
        </w:rPr>
        <w:t>功能</w:t>
      </w:r>
      <w:bookmarkEnd w:id="133"/>
      <w:r>
        <w:rPr>
          <w:rFonts w:ascii="宋体" w:hAnsi="宋体" w:hint="eastAsia"/>
          <w:sz w:val="24"/>
          <w:szCs w:val="24"/>
        </w:rPr>
        <w:t>说明</w:t>
      </w:r>
    </w:p>
    <w:p w:rsidR="003248CD" w:rsidRDefault="00571240" w:rsidP="0044343B">
      <w:pPr>
        <w:spacing w:line="360" w:lineRule="exact"/>
      </w:pPr>
      <w:r>
        <w:tab/>
      </w:r>
      <w:r w:rsidR="004612A0">
        <w:t>1</w:t>
      </w:r>
      <w:r w:rsidR="004612A0">
        <w:rPr>
          <w:rFonts w:hint="eastAsia"/>
        </w:rPr>
        <w:t>、</w:t>
      </w:r>
      <w:r>
        <w:t>前台展示模块</w:t>
      </w:r>
      <w:r>
        <w:rPr>
          <w:rFonts w:hint="eastAsia"/>
        </w:rPr>
        <w:t>主要包括</w:t>
      </w:r>
      <w:r>
        <w:t>首页、列表查询、地图查询、机构详情、个人版口碑和机构版口碑等模块。</w:t>
      </w:r>
      <w:r w:rsidR="0044343B">
        <w:rPr>
          <w:rFonts w:hint="eastAsia"/>
        </w:rPr>
        <w:t>各模块</w:t>
      </w:r>
      <w:r w:rsidR="0044343B">
        <w:t>示意图如下：</w:t>
      </w:r>
      <w:r w:rsidR="0044343B">
        <w:t xml:space="preserve"> </w:t>
      </w:r>
    </w:p>
    <w:p w:rsidR="00403BA7" w:rsidRPr="00EA421F" w:rsidRDefault="00614C7A" w:rsidP="00403BA7">
      <w:pPr>
        <w:spacing w:line="360" w:lineRule="exact"/>
      </w:pPr>
      <w:r>
        <w:rPr>
          <w:noProof/>
        </w:rPr>
        <w:drawing>
          <wp:anchor distT="0" distB="0" distL="114300" distR="114300" simplePos="0" relativeHeight="251661312" behindDoc="0" locked="0" layoutInCell="1" allowOverlap="1" wp14:anchorId="18A50528" wp14:editId="0DC37B5E">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B86CD2" w:rsidRDefault="00B86CD2" w:rsidP="00B86CD2">
      <w:pPr>
        <w:spacing w:line="360" w:lineRule="exact"/>
        <w:ind w:left="1260" w:firstLine="420"/>
      </w:pPr>
      <w:r>
        <w:t>图</w:t>
      </w:r>
      <w:r>
        <w:rPr>
          <w:rFonts w:hint="eastAsia"/>
        </w:rPr>
        <w:t xml:space="preserve">4.2 </w:t>
      </w:r>
      <w:r>
        <w:rPr>
          <w:rFonts w:hint="eastAsia"/>
        </w:rPr>
        <w:t>口碑子平台前台展示模块</w:t>
      </w:r>
    </w:p>
    <w:p w:rsidR="00403BA7" w:rsidRDefault="00D1413B" w:rsidP="00D1413B">
      <w:pPr>
        <w:spacing w:line="360" w:lineRule="exact"/>
      </w:pPr>
      <w:r>
        <w:rPr>
          <w:rFonts w:hint="eastAsia"/>
        </w:rPr>
        <w:t>（</w:t>
      </w:r>
      <w:r>
        <w:rPr>
          <w:rFonts w:hint="eastAsia"/>
        </w:rPr>
        <w:t>1</w:t>
      </w:r>
      <w:r>
        <w:t>）</w:t>
      </w:r>
      <w:r>
        <w:rPr>
          <w:rFonts w:hint="eastAsia"/>
        </w:rPr>
        <w:t>、</w:t>
      </w:r>
      <w:r>
        <w:t>首页：网站首页</w:t>
      </w:r>
      <w:r w:rsidR="009B67BB">
        <w:rPr>
          <w:rFonts w:hint="eastAsia"/>
        </w:rPr>
        <w:t>。</w:t>
      </w:r>
    </w:p>
    <w:p w:rsidR="00D1413B" w:rsidRDefault="00D1413B" w:rsidP="00D1413B">
      <w:pPr>
        <w:spacing w:line="360" w:lineRule="exact"/>
      </w:pPr>
      <w:r>
        <w:rPr>
          <w:rFonts w:hint="eastAsia"/>
        </w:rPr>
        <w:t>（</w:t>
      </w:r>
      <w:r>
        <w:rPr>
          <w:rFonts w:hint="eastAsia"/>
        </w:rPr>
        <w:t>2</w:t>
      </w:r>
      <w:r>
        <w:t>）</w:t>
      </w:r>
      <w:r>
        <w:rPr>
          <w:rFonts w:hint="eastAsia"/>
        </w:rPr>
        <w:t>、</w:t>
      </w:r>
      <w:r w:rsidR="009B67BB">
        <w:rPr>
          <w:rFonts w:hint="eastAsia"/>
        </w:rPr>
        <w:t>列表</w:t>
      </w:r>
      <w:r w:rsidR="009B67BB">
        <w:t>查找：以列表形式查看教育机构信息</w:t>
      </w:r>
      <w:r w:rsidR="009B67BB">
        <w:rPr>
          <w:rFonts w:hint="eastAsia"/>
        </w:rPr>
        <w:t>。</w:t>
      </w:r>
    </w:p>
    <w:p w:rsidR="009B67BB" w:rsidRDefault="009B67BB" w:rsidP="00D1413B">
      <w:pPr>
        <w:spacing w:line="360" w:lineRule="exact"/>
      </w:pPr>
      <w:r>
        <w:rPr>
          <w:rFonts w:hint="eastAsia"/>
        </w:rPr>
        <w:t>（</w:t>
      </w:r>
      <w:r>
        <w:rPr>
          <w:rFonts w:hint="eastAsia"/>
        </w:rPr>
        <w:t>3</w:t>
      </w:r>
      <w:r>
        <w:t>）</w:t>
      </w:r>
      <w:r>
        <w:rPr>
          <w:rFonts w:hint="eastAsia"/>
        </w:rPr>
        <w:t>、</w:t>
      </w:r>
      <w:r>
        <w:t>地图查找：通过地图位置查看教育机构信息。</w:t>
      </w:r>
    </w:p>
    <w:p w:rsidR="009B67BB" w:rsidRDefault="009B67BB" w:rsidP="00D1413B">
      <w:pPr>
        <w:spacing w:line="360" w:lineRule="exact"/>
      </w:pPr>
      <w:r>
        <w:rPr>
          <w:rFonts w:hint="eastAsia"/>
        </w:rPr>
        <w:t>（</w:t>
      </w:r>
      <w:r>
        <w:rPr>
          <w:rFonts w:hint="eastAsia"/>
        </w:rPr>
        <w:t>4</w:t>
      </w:r>
      <w:r>
        <w:t>）</w:t>
      </w:r>
      <w:r>
        <w:rPr>
          <w:rFonts w:hint="eastAsia"/>
        </w:rPr>
        <w:t>、</w:t>
      </w:r>
      <w:r w:rsidR="00005598">
        <w:rPr>
          <w:rFonts w:hint="eastAsia"/>
        </w:rPr>
        <w:t>机构详情</w:t>
      </w:r>
      <w:r w:rsidR="00005598">
        <w:t>：</w:t>
      </w:r>
      <w:r w:rsidR="00985926">
        <w:rPr>
          <w:rFonts w:hint="eastAsia"/>
        </w:rPr>
        <w:t>展示</w:t>
      </w:r>
      <w:r w:rsidR="00985926">
        <w:t>对应机构具体详情内容包括</w:t>
      </w:r>
      <w:r w:rsidR="00985926" w:rsidRPr="0039180D">
        <w:rPr>
          <w:rFonts w:hint="eastAsia"/>
        </w:rPr>
        <w:t>该机构的基础信息、相关评价</w:t>
      </w:r>
      <w:r w:rsidR="00985926" w:rsidRPr="0039180D">
        <w:rPr>
          <w:rFonts w:hint="eastAsia"/>
        </w:rPr>
        <w:t>/</w:t>
      </w:r>
      <w:r w:rsidR="00985926" w:rsidRPr="0039180D">
        <w:rPr>
          <w:rFonts w:hint="eastAsia"/>
        </w:rPr>
        <w:t>提问内容</w:t>
      </w:r>
      <w:r w:rsidR="00985926">
        <w:rPr>
          <w:rFonts w:hint="eastAsia"/>
        </w:rPr>
        <w:t>。机构报错</w:t>
      </w:r>
      <w:r w:rsidR="004C4DFA">
        <w:rPr>
          <w:rFonts w:hint="eastAsia"/>
        </w:rPr>
        <w:t>提交</w:t>
      </w:r>
      <w:r w:rsidR="004C4DFA">
        <w:t>给平台管理员。机构认领</w:t>
      </w:r>
      <w:r w:rsidR="004C4DFA">
        <w:rPr>
          <w:rFonts w:hint="eastAsia"/>
        </w:rPr>
        <w:t>是指</w:t>
      </w:r>
      <w:r w:rsidR="004C4DFA">
        <w:t>未激活的机构可被个人用户认领。机构相册</w:t>
      </w:r>
      <w:r w:rsidR="004C4DFA">
        <w:rPr>
          <w:rFonts w:hint="eastAsia"/>
        </w:rPr>
        <w:t>提供</w:t>
      </w:r>
      <w:r w:rsidR="004C4DFA">
        <w:t>上传</w:t>
      </w:r>
      <w:r w:rsidR="004C4DFA">
        <w:rPr>
          <w:rFonts w:hint="eastAsia"/>
        </w:rPr>
        <w:t>、</w:t>
      </w:r>
      <w:r w:rsidR="004C4DFA">
        <w:t>删除</w:t>
      </w:r>
      <w:r w:rsidR="004C4DFA">
        <w:rPr>
          <w:rFonts w:hint="eastAsia"/>
        </w:rPr>
        <w:t>和</w:t>
      </w:r>
      <w:r w:rsidR="004C4DFA">
        <w:t>编辑等操作。</w:t>
      </w:r>
    </w:p>
    <w:p w:rsidR="0058736F" w:rsidRDefault="0058736F" w:rsidP="00D1413B">
      <w:pPr>
        <w:spacing w:line="360" w:lineRule="exact"/>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w:t>
      </w:r>
      <w:r>
        <w:lastRenderedPageBreak/>
        <w:t>提问、收藏和图片。</w:t>
      </w:r>
    </w:p>
    <w:p w:rsidR="0058736F" w:rsidRDefault="0058736F" w:rsidP="00D1413B">
      <w:pPr>
        <w:spacing w:line="360" w:lineRule="exact"/>
      </w:pPr>
      <w:r>
        <w:rPr>
          <w:rFonts w:hint="eastAsia"/>
        </w:rPr>
        <w:t>（</w:t>
      </w:r>
      <w:r>
        <w:rPr>
          <w:rFonts w:hint="eastAsia"/>
        </w:rPr>
        <w:t>6</w:t>
      </w:r>
      <w:r>
        <w:t>）</w:t>
      </w:r>
      <w:r>
        <w:rPr>
          <w:rFonts w:hint="eastAsia"/>
        </w:rPr>
        <w:t>我的口碑</w:t>
      </w:r>
      <w:r>
        <w:t>—</w:t>
      </w:r>
      <w:r>
        <w:t>机构版：即机构用户管理界面，</w:t>
      </w:r>
      <w:r w:rsidRPr="0039180D">
        <w:rPr>
          <w:rFonts w:hint="eastAsia"/>
        </w:rPr>
        <w:t>已认领机构的个人用户可进入该界面管理对应的机构信息</w:t>
      </w:r>
      <w:r>
        <w:rPr>
          <w:rFonts w:hint="eastAsia"/>
        </w:rPr>
        <w:t>。</w:t>
      </w:r>
      <w:r w:rsidR="00EA2B9D">
        <w:rPr>
          <w:rFonts w:hint="eastAsia"/>
        </w:rPr>
        <w:t>机构管理员</w:t>
      </w:r>
      <w:r w:rsidR="003E3339">
        <w:rPr>
          <w:rFonts w:hint="eastAsia"/>
        </w:rPr>
        <w:t>可以对该</w:t>
      </w:r>
      <w:r w:rsidR="003E3339">
        <w:t>机构相关</w:t>
      </w:r>
      <w:r w:rsidR="003E3339">
        <w:rPr>
          <w:rFonts w:hint="eastAsia"/>
        </w:rPr>
        <w:t>提问</w:t>
      </w:r>
      <w:r w:rsidR="003E3339">
        <w:t>、评价、照片等信息进行查看、回复</w:t>
      </w:r>
      <w:r w:rsidR="003E3339">
        <w:rPr>
          <w:rFonts w:hint="eastAsia"/>
        </w:rPr>
        <w:t>、</w:t>
      </w:r>
      <w:r w:rsidR="003E3339">
        <w:t>审核和删除等操作。同时</w:t>
      </w:r>
      <w:r w:rsidR="003E3339">
        <w:rPr>
          <w:rFonts w:hint="eastAsia"/>
        </w:rPr>
        <w:t>可以</w:t>
      </w:r>
      <w:r w:rsidR="003E3339">
        <w:t>管理该机构信息。</w:t>
      </w:r>
    </w:p>
    <w:p w:rsidR="00953BC5" w:rsidRDefault="00953BC5" w:rsidP="00D1413B">
      <w:pPr>
        <w:spacing w:line="360" w:lineRule="exact"/>
      </w:pPr>
    </w:p>
    <w:p w:rsidR="00953BC5" w:rsidRDefault="00953BC5" w:rsidP="00953BC5">
      <w:pPr>
        <w:spacing w:line="360" w:lineRule="exact"/>
      </w:pPr>
      <w:r>
        <w:tab/>
        <w:t>2</w:t>
      </w:r>
      <w:r>
        <w:rPr>
          <w:rFonts w:hint="eastAsia"/>
        </w:rPr>
        <w:t>、</w:t>
      </w:r>
      <w:r w:rsidR="00A43FA8">
        <w:rPr>
          <w:rFonts w:hint="eastAsia"/>
        </w:rPr>
        <w:t>后台管理模块</w:t>
      </w:r>
      <w:r>
        <w:rPr>
          <w:rFonts w:hint="eastAsia"/>
        </w:rPr>
        <w:t>主要包括</w:t>
      </w:r>
      <w:r w:rsidR="00A43FA8">
        <w:rPr>
          <w:rFonts w:hint="eastAsia"/>
        </w:rPr>
        <w:t>机构管理</w:t>
      </w:r>
      <w:r w:rsidR="00A43FA8">
        <w:t>、审核管理、举报管理</w:t>
      </w:r>
      <w:r w:rsidR="00A43FA8">
        <w:rPr>
          <w:rFonts w:hint="eastAsia"/>
        </w:rPr>
        <w:t>、报错管理、</w:t>
      </w:r>
      <w:r w:rsidR="00A43FA8">
        <w:t>管高位管理、</w:t>
      </w:r>
      <w:r w:rsidR="00A43FA8">
        <w:t>SEO</w:t>
      </w:r>
      <w:r w:rsidR="00A43FA8">
        <w:t>管理、用户反馈以及敏感词过滤</w:t>
      </w:r>
      <w:r>
        <w:t>等模块。</w:t>
      </w:r>
      <w:r w:rsidR="0060547E">
        <w:rPr>
          <w:rFonts w:hint="eastAsia"/>
        </w:rPr>
        <w:t>各模块</w:t>
      </w:r>
      <w:r w:rsidR="0060547E">
        <w:t>如下图所示：</w:t>
      </w:r>
    </w:p>
    <w:p w:rsidR="009E28A0" w:rsidRDefault="009E28A0" w:rsidP="00D1413B">
      <w:pPr>
        <w:spacing w:line="360" w:lineRule="exact"/>
      </w:pPr>
      <w:r>
        <w:rPr>
          <w:noProof/>
        </w:rPr>
        <w:drawing>
          <wp:anchor distT="0" distB="0" distL="114300" distR="114300" simplePos="0" relativeHeight="251663360" behindDoc="0" locked="0" layoutInCell="1" allowOverlap="1" wp14:anchorId="1854AC27" wp14:editId="035D1416">
            <wp:simplePos x="0" y="0"/>
            <wp:positionH relativeFrom="column">
              <wp:posOffset>0</wp:posOffset>
            </wp:positionH>
            <wp:positionV relativeFrom="paragraph">
              <wp:posOffset>228600</wp:posOffset>
            </wp:positionV>
            <wp:extent cx="5274310" cy="4609465"/>
            <wp:effectExtent l="0" t="0" r="2540"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4609465"/>
                    </a:xfrm>
                    <a:prstGeom prst="rect">
                      <a:avLst/>
                    </a:prstGeom>
                  </pic:spPr>
                </pic:pic>
              </a:graphicData>
            </a:graphic>
          </wp:anchor>
        </w:drawing>
      </w:r>
    </w:p>
    <w:p w:rsidR="009E28A0" w:rsidRDefault="009E28A0" w:rsidP="009E28A0">
      <w:pPr>
        <w:spacing w:line="360" w:lineRule="exact"/>
        <w:ind w:left="1260" w:firstLine="420"/>
      </w:pPr>
      <w:r>
        <w:t>图</w:t>
      </w:r>
      <w:r>
        <w:rPr>
          <w:rFonts w:hint="eastAsia"/>
        </w:rPr>
        <w:t xml:space="preserve">4.3 </w:t>
      </w:r>
      <w:r>
        <w:rPr>
          <w:rFonts w:hint="eastAsia"/>
        </w:rPr>
        <w:t>口碑子平台后台管理模块</w:t>
      </w:r>
    </w:p>
    <w:p w:rsidR="009E28A0" w:rsidRDefault="003F52D5" w:rsidP="00D1413B">
      <w:pPr>
        <w:spacing w:line="360" w:lineRule="exact"/>
        <w:rPr>
          <w:noProof/>
        </w:rPr>
      </w:pPr>
      <w:r>
        <w:rPr>
          <w:rFonts w:hint="eastAsia"/>
          <w:noProof/>
        </w:rPr>
        <w:t>（</w:t>
      </w:r>
      <w:r>
        <w:rPr>
          <w:rFonts w:hint="eastAsia"/>
          <w:noProof/>
        </w:rPr>
        <w:t>1</w:t>
      </w:r>
      <w:r>
        <w:rPr>
          <w:noProof/>
        </w:rPr>
        <w:t>）</w:t>
      </w:r>
      <w:r>
        <w:rPr>
          <w:rFonts w:hint="eastAsia"/>
          <w:noProof/>
        </w:rPr>
        <w:t>、机构管理：</w:t>
      </w:r>
      <w:r w:rsidR="0083020C">
        <w:rPr>
          <w:rFonts w:hint="eastAsia"/>
          <w:noProof/>
        </w:rPr>
        <w:t>运营人员对</w:t>
      </w:r>
      <w:r w:rsidR="0083020C">
        <w:rPr>
          <w:noProof/>
        </w:rPr>
        <w:t>口碑平台所有机构信息管理，包括</w:t>
      </w:r>
      <w:r w:rsidR="0083020C">
        <w:rPr>
          <w:rFonts w:hint="eastAsia"/>
          <w:noProof/>
        </w:rPr>
        <w:t>增</w:t>
      </w:r>
      <w:r w:rsidR="0083020C">
        <w:rPr>
          <w:noProof/>
        </w:rPr>
        <w:t>、</w:t>
      </w:r>
      <w:r w:rsidR="0083020C">
        <w:rPr>
          <w:rFonts w:hint="eastAsia"/>
          <w:noProof/>
        </w:rPr>
        <w:t>删</w:t>
      </w:r>
      <w:r w:rsidR="0083020C">
        <w:rPr>
          <w:noProof/>
        </w:rPr>
        <w:t>、</w:t>
      </w:r>
      <w:r w:rsidR="0083020C">
        <w:rPr>
          <w:rFonts w:hint="eastAsia"/>
          <w:noProof/>
        </w:rPr>
        <w:t>改</w:t>
      </w:r>
      <w:r w:rsidR="0083020C">
        <w:rPr>
          <w:noProof/>
        </w:rPr>
        <w:t>、查、冻结、解冻等操作。</w:t>
      </w:r>
    </w:p>
    <w:p w:rsidR="0083020C" w:rsidRDefault="0083020C" w:rsidP="00D1413B">
      <w:pPr>
        <w:spacing w:line="360" w:lineRule="exact"/>
        <w:rPr>
          <w:noProof/>
        </w:rPr>
      </w:pPr>
      <w:r>
        <w:rPr>
          <w:rFonts w:hint="eastAsia"/>
          <w:noProof/>
        </w:rPr>
        <w:t>（</w:t>
      </w:r>
      <w:r>
        <w:rPr>
          <w:rFonts w:hint="eastAsia"/>
          <w:noProof/>
        </w:rPr>
        <w:t>2</w:t>
      </w:r>
      <w:r>
        <w:rPr>
          <w:noProof/>
        </w:rPr>
        <w:t>）</w:t>
      </w:r>
      <w:r>
        <w:rPr>
          <w:rFonts w:hint="eastAsia"/>
          <w:noProof/>
        </w:rPr>
        <w:t>、</w:t>
      </w:r>
      <w:r w:rsidR="00337DF7">
        <w:rPr>
          <w:rFonts w:hint="eastAsia"/>
          <w:noProof/>
        </w:rPr>
        <w:t>审核管理</w:t>
      </w:r>
      <w:r w:rsidR="00337DF7">
        <w:rPr>
          <w:noProof/>
        </w:rPr>
        <w:t>：</w:t>
      </w:r>
      <w:r w:rsidR="009C6E20">
        <w:rPr>
          <w:rFonts w:hint="eastAsia"/>
          <w:noProof/>
        </w:rPr>
        <w:t>平台</w:t>
      </w:r>
      <w:r w:rsidR="009C6E20">
        <w:rPr>
          <w:noProof/>
        </w:rPr>
        <w:t>所有</w:t>
      </w:r>
      <w:r w:rsidR="009C6E20">
        <w:rPr>
          <w:noProof/>
        </w:rPr>
        <w:t>UGC</w:t>
      </w:r>
      <w:r w:rsidR="009C6E20">
        <w:rPr>
          <w:noProof/>
        </w:rPr>
        <w:t>内容</w:t>
      </w:r>
      <w:r w:rsidR="009C6E20">
        <w:rPr>
          <w:rFonts w:hint="eastAsia"/>
          <w:noProof/>
        </w:rPr>
        <w:t>审核管理</w:t>
      </w:r>
      <w:r w:rsidR="009C6E20">
        <w:rPr>
          <w:noProof/>
        </w:rPr>
        <w:t>，包括</w:t>
      </w:r>
      <w:r w:rsidR="009C6E20">
        <w:rPr>
          <w:rFonts w:hint="eastAsia"/>
          <w:noProof/>
        </w:rPr>
        <w:t>审核</w:t>
      </w:r>
      <w:r w:rsidR="009C6E20">
        <w:rPr>
          <w:noProof/>
        </w:rPr>
        <w:t>机构图片，审核评论等操作。</w:t>
      </w:r>
    </w:p>
    <w:p w:rsidR="00D67075" w:rsidRDefault="00D67075" w:rsidP="00D1413B">
      <w:pPr>
        <w:spacing w:line="360" w:lineRule="exact"/>
        <w:rPr>
          <w:noProof/>
        </w:rPr>
      </w:pPr>
      <w:r>
        <w:rPr>
          <w:rFonts w:hint="eastAsia"/>
          <w:noProof/>
        </w:rPr>
        <w:t>（</w:t>
      </w:r>
      <w:r>
        <w:rPr>
          <w:rFonts w:hint="eastAsia"/>
          <w:noProof/>
        </w:rPr>
        <w:t>3</w:t>
      </w:r>
      <w:r>
        <w:rPr>
          <w:noProof/>
        </w:rPr>
        <w:t>）</w:t>
      </w:r>
      <w:r>
        <w:rPr>
          <w:rFonts w:hint="eastAsia"/>
          <w:noProof/>
        </w:rPr>
        <w:t>、</w:t>
      </w:r>
      <w:r>
        <w:rPr>
          <w:noProof/>
        </w:rPr>
        <w:t>举报管理：对用户举报信息的管理。</w:t>
      </w:r>
    </w:p>
    <w:p w:rsidR="00D67075" w:rsidRDefault="00D67075" w:rsidP="00D1413B">
      <w:pPr>
        <w:spacing w:line="360" w:lineRule="exact"/>
        <w:rPr>
          <w:noProof/>
        </w:rPr>
      </w:pPr>
      <w:r>
        <w:rPr>
          <w:rFonts w:hint="eastAsia"/>
          <w:noProof/>
        </w:rPr>
        <w:t>（</w:t>
      </w:r>
      <w:r>
        <w:rPr>
          <w:rFonts w:hint="eastAsia"/>
          <w:noProof/>
        </w:rPr>
        <w:t>4</w:t>
      </w:r>
      <w:r>
        <w:rPr>
          <w:noProof/>
        </w:rPr>
        <w:t>）</w:t>
      </w:r>
      <w:r>
        <w:rPr>
          <w:rFonts w:hint="eastAsia"/>
          <w:noProof/>
        </w:rPr>
        <w:t>、</w:t>
      </w:r>
      <w:r>
        <w:rPr>
          <w:noProof/>
        </w:rPr>
        <w:t>报错管理：用户提交机构报错信息的管理。</w:t>
      </w:r>
    </w:p>
    <w:p w:rsidR="00D67075" w:rsidRDefault="00D67075" w:rsidP="00D1413B">
      <w:pPr>
        <w:spacing w:line="360" w:lineRule="exact"/>
      </w:pPr>
      <w:r>
        <w:rPr>
          <w:rFonts w:hint="eastAsia"/>
          <w:noProof/>
        </w:rPr>
        <w:t>（</w:t>
      </w:r>
      <w:r>
        <w:rPr>
          <w:rFonts w:hint="eastAsia"/>
          <w:noProof/>
        </w:rPr>
        <w:t>5</w:t>
      </w:r>
      <w:r>
        <w:rPr>
          <w:noProof/>
        </w:rPr>
        <w:t>）</w:t>
      </w:r>
      <w:r>
        <w:rPr>
          <w:rFonts w:hint="eastAsia"/>
          <w:noProof/>
        </w:rPr>
        <w:t>、</w:t>
      </w:r>
      <w:r>
        <w:rPr>
          <w:noProof/>
        </w:rPr>
        <w:t>广告</w:t>
      </w:r>
      <w:r>
        <w:rPr>
          <w:rFonts w:hint="eastAsia"/>
          <w:noProof/>
        </w:rPr>
        <w:t>位</w:t>
      </w:r>
      <w:r>
        <w:rPr>
          <w:noProof/>
        </w:rPr>
        <w:t>管理：</w:t>
      </w:r>
      <w:r w:rsidRPr="0039180D">
        <w:rPr>
          <w:rFonts w:hint="eastAsia"/>
        </w:rPr>
        <w:t>口碑平台所有广告位</w:t>
      </w:r>
      <w:r w:rsidRPr="0039180D">
        <w:rPr>
          <w:rFonts w:hint="eastAsia"/>
        </w:rPr>
        <w:t>/</w:t>
      </w:r>
      <w:r w:rsidRPr="0039180D">
        <w:rPr>
          <w:rFonts w:hint="eastAsia"/>
        </w:rPr>
        <w:t>推荐位内容管理</w:t>
      </w:r>
      <w:r>
        <w:rPr>
          <w:rFonts w:hint="eastAsia"/>
        </w:rPr>
        <w:t>。</w:t>
      </w:r>
    </w:p>
    <w:p w:rsidR="00D67075" w:rsidRDefault="00D67075" w:rsidP="00D1413B">
      <w:pPr>
        <w:spacing w:line="360" w:lineRule="exact"/>
      </w:pPr>
      <w:r>
        <w:rPr>
          <w:rFonts w:hint="eastAsia"/>
        </w:rPr>
        <w:t>（</w:t>
      </w:r>
      <w:r>
        <w:rPr>
          <w:rFonts w:hint="eastAsia"/>
        </w:rPr>
        <w:t>6</w:t>
      </w:r>
      <w:r>
        <w:t>）</w:t>
      </w:r>
      <w:r>
        <w:rPr>
          <w:rFonts w:hint="eastAsia"/>
        </w:rPr>
        <w:t>、</w:t>
      </w:r>
      <w:r>
        <w:t>SEO</w:t>
      </w:r>
      <w:r>
        <w:t>管理：</w:t>
      </w:r>
      <w:r w:rsidRPr="0039180D">
        <w:rPr>
          <w:rFonts w:hint="eastAsia"/>
        </w:rPr>
        <w:t>口碑平台核心页面</w:t>
      </w:r>
      <w:r w:rsidRPr="0039180D">
        <w:rPr>
          <w:rFonts w:hint="eastAsia"/>
        </w:rPr>
        <w:t>meta</w:t>
      </w:r>
      <w:r w:rsidRPr="0039180D">
        <w:rPr>
          <w:rFonts w:hint="eastAsia"/>
        </w:rPr>
        <w:t>标签内容管理</w:t>
      </w:r>
      <w:r>
        <w:rPr>
          <w:rFonts w:hint="eastAsia"/>
        </w:rPr>
        <w:t>。</w:t>
      </w:r>
    </w:p>
    <w:p w:rsidR="00D67075" w:rsidRDefault="00D67075" w:rsidP="00D1413B">
      <w:pPr>
        <w:spacing w:line="360" w:lineRule="exact"/>
      </w:pPr>
      <w:r>
        <w:rPr>
          <w:rFonts w:hint="eastAsia"/>
        </w:rPr>
        <w:t>（</w:t>
      </w:r>
      <w:r>
        <w:rPr>
          <w:rFonts w:hint="eastAsia"/>
        </w:rPr>
        <w:t>7</w:t>
      </w:r>
      <w:r>
        <w:t>）</w:t>
      </w:r>
      <w:r>
        <w:rPr>
          <w:rFonts w:hint="eastAsia"/>
        </w:rPr>
        <w:t>、</w:t>
      </w:r>
      <w:r>
        <w:t>用户反馈</w:t>
      </w:r>
      <w:r>
        <w:rPr>
          <w:rFonts w:hint="eastAsia"/>
        </w:rPr>
        <w:t>：</w:t>
      </w:r>
      <w:r w:rsidRPr="0039180D">
        <w:rPr>
          <w:rFonts w:hint="eastAsia"/>
        </w:rPr>
        <w:t>用户反馈内容管理，当前仅有机构认领信息，后期可能增加求助、优化建议等反馈类型</w:t>
      </w:r>
      <w:r w:rsidR="001D3831">
        <w:rPr>
          <w:rFonts w:hint="eastAsia"/>
        </w:rPr>
        <w:t>。</w:t>
      </w:r>
    </w:p>
    <w:p w:rsidR="001D3831" w:rsidRDefault="001D3831" w:rsidP="00D1413B">
      <w:pPr>
        <w:spacing w:line="360" w:lineRule="exact"/>
      </w:pPr>
      <w:r>
        <w:rPr>
          <w:rFonts w:hint="eastAsia"/>
        </w:rPr>
        <w:lastRenderedPageBreak/>
        <w:t>（</w:t>
      </w:r>
      <w:r>
        <w:rPr>
          <w:rFonts w:hint="eastAsia"/>
        </w:rPr>
        <w:t>8</w:t>
      </w:r>
      <w:r>
        <w:t>）</w:t>
      </w:r>
      <w:r>
        <w:rPr>
          <w:rFonts w:hint="eastAsia"/>
        </w:rPr>
        <w:t>、</w:t>
      </w:r>
      <w:r>
        <w:t>敏感词过滤：</w:t>
      </w:r>
      <w:r>
        <w:rPr>
          <w:rFonts w:hint="eastAsia"/>
        </w:rPr>
        <w:t>敏感词库，</w:t>
      </w:r>
      <w:r>
        <w:t>检测所有</w:t>
      </w:r>
      <w:r>
        <w:rPr>
          <w:rFonts w:hint="eastAsia"/>
        </w:rPr>
        <w:t>UGC</w:t>
      </w:r>
      <w:r>
        <w:rPr>
          <w:rFonts w:hint="eastAsia"/>
        </w:rPr>
        <w:t>内容</w:t>
      </w:r>
      <w:r>
        <w:t>并</w:t>
      </w:r>
      <w:r>
        <w:rPr>
          <w:rFonts w:hint="eastAsia"/>
        </w:rPr>
        <w:t>将</w:t>
      </w:r>
      <w:r>
        <w:t>敏感词用</w:t>
      </w:r>
      <w:r>
        <w:t>**</w:t>
      </w:r>
      <w:r>
        <w:rPr>
          <w:rFonts w:hint="eastAsia"/>
        </w:rPr>
        <w:t>替代。</w:t>
      </w:r>
    </w:p>
    <w:p w:rsidR="005C59F8" w:rsidRDefault="005C59F8" w:rsidP="00D1413B">
      <w:pPr>
        <w:spacing w:line="360" w:lineRule="exact"/>
      </w:pPr>
    </w:p>
    <w:p w:rsidR="005C59F8" w:rsidRPr="003826E3" w:rsidRDefault="005C59F8" w:rsidP="005C59F8">
      <w:pPr>
        <w:pStyle w:val="3"/>
        <w:rPr>
          <w:rFonts w:ascii="宋体" w:hAnsi="宋体"/>
          <w:sz w:val="24"/>
          <w:szCs w:val="24"/>
        </w:rPr>
      </w:pPr>
      <w:r w:rsidRPr="003826E3">
        <w:rPr>
          <w:rFonts w:ascii="宋体" w:hAnsi="宋体" w:hint="eastAsia"/>
          <w:sz w:val="24"/>
          <w:szCs w:val="24"/>
        </w:rPr>
        <w:t>4.1.2</w:t>
      </w:r>
      <w:r>
        <w:rPr>
          <w:rFonts w:ascii="宋体" w:hAnsi="宋体"/>
          <w:sz w:val="24"/>
          <w:szCs w:val="24"/>
        </w:rPr>
        <w:t xml:space="preserve"> </w:t>
      </w:r>
      <w:r>
        <w:rPr>
          <w:rFonts w:ascii="宋体" w:hAnsi="宋体" w:hint="eastAsia"/>
          <w:sz w:val="24"/>
          <w:szCs w:val="24"/>
        </w:rPr>
        <w:t>分角色功能</w:t>
      </w:r>
      <w:r>
        <w:rPr>
          <w:rFonts w:ascii="宋体" w:hAnsi="宋体"/>
          <w:sz w:val="24"/>
          <w:szCs w:val="24"/>
        </w:rPr>
        <w:t>设计</w:t>
      </w:r>
    </w:p>
    <w:p w:rsidR="00E6310C" w:rsidRDefault="00E6310C" w:rsidP="00D1413B">
      <w:pPr>
        <w:spacing w:line="360" w:lineRule="exact"/>
      </w:pPr>
      <w:r>
        <w:rPr>
          <w:noProof/>
        </w:rPr>
        <w:tab/>
      </w:r>
      <w:r w:rsidRPr="00CC54F2">
        <w:rPr>
          <w:rFonts w:hint="eastAsia"/>
        </w:rPr>
        <w:t>《易学习——口碑子平台》</w:t>
      </w:r>
      <w:r>
        <w:rPr>
          <w:rFonts w:hint="eastAsia"/>
        </w:rPr>
        <w:t>项目共有</w:t>
      </w:r>
      <w:r>
        <w:t>四种用户角色</w:t>
      </w:r>
      <w:r>
        <w:rPr>
          <w:rFonts w:hint="eastAsia"/>
        </w:rPr>
        <w:t>。</w:t>
      </w:r>
      <w:r w:rsidR="004B00FD">
        <w:rPr>
          <w:rFonts w:hint="eastAsia"/>
        </w:rPr>
        <w:t>分别是</w:t>
      </w:r>
      <w:r w:rsidR="004B00FD">
        <w:t>：游客，个人用户、机构用户和运营人员。</w:t>
      </w:r>
      <w:r w:rsidR="006168E9">
        <w:rPr>
          <w:rFonts w:hint="eastAsia"/>
        </w:rPr>
        <w:t>其中</w:t>
      </w:r>
      <w:r w:rsidR="006168E9">
        <w:t>游客，个人用户、机构用户</w:t>
      </w:r>
      <w:r w:rsidR="006168E9">
        <w:rPr>
          <w:rFonts w:hint="eastAsia"/>
        </w:rPr>
        <w:t>为</w:t>
      </w:r>
      <w:r w:rsidR="006168E9">
        <w:t>前台用户，运营人员为后台用户。下面是分为前后台用户用例图展示。</w:t>
      </w:r>
    </w:p>
    <w:p w:rsidR="004B00FD" w:rsidRDefault="004B00FD" w:rsidP="004B00FD">
      <w:pPr>
        <w:pStyle w:val="a9"/>
        <w:numPr>
          <w:ilvl w:val="0"/>
          <w:numId w:val="3"/>
        </w:numPr>
        <w:spacing w:line="360" w:lineRule="exact"/>
        <w:ind w:firstLineChars="0"/>
      </w:pPr>
      <w:r>
        <w:t>游客，个人用户、机构用户</w:t>
      </w:r>
      <w:r>
        <w:rPr>
          <w:rFonts w:hint="eastAsia"/>
        </w:rPr>
        <w:t>用例图</w:t>
      </w:r>
    </w:p>
    <w:p w:rsidR="00743717" w:rsidRDefault="00743717" w:rsidP="00743717">
      <w:pPr>
        <w:spacing w:line="360" w:lineRule="exact"/>
      </w:pPr>
    </w:p>
    <w:p w:rsidR="004B00FD" w:rsidRPr="004B00FD" w:rsidRDefault="006168E9" w:rsidP="00743717">
      <w:pPr>
        <w:spacing w:line="360" w:lineRule="exact"/>
      </w:pPr>
      <w:r>
        <w:rPr>
          <w:noProof/>
        </w:rPr>
        <w:drawing>
          <wp:anchor distT="0" distB="0" distL="114300" distR="114300" simplePos="0" relativeHeight="251673600" behindDoc="0" locked="0" layoutInCell="1" allowOverlap="1" wp14:anchorId="196A3E01" wp14:editId="1BD97845">
            <wp:simplePos x="0" y="0"/>
            <wp:positionH relativeFrom="column">
              <wp:posOffset>0</wp:posOffset>
            </wp:positionH>
            <wp:positionV relativeFrom="paragraph">
              <wp:posOffset>227965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p>
    <w:p w:rsidR="00743717" w:rsidRDefault="00743717" w:rsidP="00743717">
      <w:pPr>
        <w:spacing w:line="360" w:lineRule="exact"/>
        <w:ind w:left="1260" w:firstLine="420"/>
      </w:pPr>
      <w:r>
        <w:t>图</w:t>
      </w:r>
      <w:r>
        <w:rPr>
          <w:rFonts w:hint="eastAsia"/>
        </w:rPr>
        <w:t>4.4</w:t>
      </w:r>
      <w:r w:rsidRPr="00743717">
        <w:rPr>
          <w:rFonts w:hint="eastAsia"/>
        </w:rPr>
        <w:t>前台用户用例示意图</w:t>
      </w:r>
    </w:p>
    <w:p w:rsidR="00743717" w:rsidRPr="00743717" w:rsidRDefault="00743717" w:rsidP="00743717">
      <w:pPr>
        <w:spacing w:line="360" w:lineRule="exact"/>
      </w:pPr>
    </w:p>
    <w:p w:rsidR="00E6310C" w:rsidRDefault="004B00FD" w:rsidP="004B00FD">
      <w:pPr>
        <w:pStyle w:val="a9"/>
        <w:numPr>
          <w:ilvl w:val="0"/>
          <w:numId w:val="3"/>
        </w:numPr>
        <w:spacing w:line="360" w:lineRule="exact"/>
        <w:ind w:firstLineChars="0"/>
      </w:pPr>
      <w:r>
        <w:rPr>
          <w:rFonts w:hint="eastAsia"/>
        </w:rPr>
        <w:t>运营人员用例图</w:t>
      </w:r>
    </w:p>
    <w:p w:rsidR="004B00FD" w:rsidRDefault="002C1EDB" w:rsidP="004B00FD">
      <w:pPr>
        <w:pStyle w:val="a9"/>
        <w:rPr>
          <w:noProof/>
        </w:rPr>
      </w:pPr>
      <w:r w:rsidRPr="007A5E33">
        <w:rPr>
          <w:noProof/>
        </w:rPr>
        <w:drawing>
          <wp:inline distT="0" distB="0" distL="0" distR="0" wp14:anchorId="00E7A29F" wp14:editId="5156600A">
            <wp:extent cx="2668084" cy="2340528"/>
            <wp:effectExtent l="0" t="0" r="0" b="3175"/>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4760" cy="2346384"/>
                    </a:xfrm>
                    <a:prstGeom prst="rect">
                      <a:avLst/>
                    </a:prstGeom>
                    <a:noFill/>
                    <a:ln>
                      <a:noFill/>
                    </a:ln>
                  </pic:spPr>
                </pic:pic>
              </a:graphicData>
            </a:graphic>
          </wp:inline>
        </w:drawing>
      </w:r>
    </w:p>
    <w:p w:rsidR="002C1EDB" w:rsidRDefault="002C1EDB" w:rsidP="002C1EDB">
      <w:pPr>
        <w:spacing w:line="360" w:lineRule="exact"/>
        <w:ind w:left="1260" w:firstLine="420"/>
      </w:pPr>
      <w:r>
        <w:lastRenderedPageBreak/>
        <w:t>图</w:t>
      </w:r>
      <w:r>
        <w:rPr>
          <w:rFonts w:hint="eastAsia"/>
        </w:rPr>
        <w:t>4.5</w:t>
      </w:r>
      <w:r>
        <w:rPr>
          <w:rFonts w:hint="eastAsia"/>
        </w:rPr>
        <w:t>运营人员</w:t>
      </w:r>
      <w:r w:rsidRPr="00743717">
        <w:rPr>
          <w:rFonts w:hint="eastAsia"/>
        </w:rPr>
        <w:t>用例示意图</w:t>
      </w:r>
    </w:p>
    <w:p w:rsidR="002C1EDB" w:rsidRDefault="002C1EDB" w:rsidP="004B00FD">
      <w:pPr>
        <w:spacing w:line="360" w:lineRule="exact"/>
        <w:rPr>
          <w:noProof/>
        </w:rPr>
      </w:pPr>
    </w:p>
    <w:p w:rsidR="002C1EDB" w:rsidRPr="001D3831" w:rsidRDefault="002C1EDB" w:rsidP="004B00FD">
      <w:pPr>
        <w:spacing w:line="360" w:lineRule="exact"/>
        <w:rPr>
          <w:noProof/>
        </w:rPr>
      </w:pPr>
    </w:p>
    <w:p w:rsidR="009B3B84" w:rsidRPr="003826E3" w:rsidRDefault="009B3B84" w:rsidP="009B3B84">
      <w:pPr>
        <w:pStyle w:val="2"/>
        <w:rPr>
          <w:rFonts w:ascii="黑体" w:hAnsi="黑体"/>
          <w:sz w:val="28"/>
          <w:szCs w:val="28"/>
        </w:rPr>
      </w:pPr>
      <w:bookmarkStart w:id="134" w:name="_Toc421781202"/>
      <w:r w:rsidRPr="003826E3">
        <w:rPr>
          <w:rFonts w:ascii="黑体" w:hAnsi="黑体" w:hint="eastAsia"/>
          <w:sz w:val="28"/>
          <w:szCs w:val="28"/>
        </w:rPr>
        <w:t>4.2数据库设计</w:t>
      </w:r>
      <w:bookmarkEnd w:id="134"/>
    </w:p>
    <w:p w:rsidR="009B3B84" w:rsidRPr="003826E3" w:rsidRDefault="009B3B84" w:rsidP="009B3B84">
      <w:pPr>
        <w:pStyle w:val="3"/>
        <w:rPr>
          <w:rFonts w:ascii="宋体" w:hAnsi="宋体"/>
          <w:sz w:val="24"/>
          <w:szCs w:val="24"/>
        </w:rPr>
      </w:pPr>
      <w:bookmarkStart w:id="135" w:name="_Toc421781203"/>
      <w:r w:rsidRPr="003826E3">
        <w:rPr>
          <w:rFonts w:ascii="宋体" w:hAnsi="宋体" w:hint="eastAsia"/>
          <w:sz w:val="24"/>
          <w:szCs w:val="24"/>
        </w:rPr>
        <w:t>4.2.1 概述</w:t>
      </w:r>
      <w:bookmarkEnd w:id="135"/>
    </w:p>
    <w:p w:rsidR="009E28A0" w:rsidRDefault="007158C5" w:rsidP="00D1413B">
      <w:pPr>
        <w:spacing w:line="360" w:lineRule="exact"/>
      </w:pPr>
      <w:r>
        <w:tab/>
      </w:r>
      <w:r w:rsidR="00977998">
        <w:rPr>
          <w:rFonts w:hint="eastAsia"/>
        </w:rPr>
        <w:t>在</w:t>
      </w:r>
      <w:r w:rsidR="00977998">
        <w:t>高泰</w:t>
      </w:r>
      <w:r w:rsidR="00977998">
        <w:rPr>
          <w:rFonts w:hint="eastAsia"/>
        </w:rPr>
        <w:t>开发环境中，</w:t>
      </w:r>
      <w:r w:rsidR="00977998">
        <w:t>数据库采用</w:t>
      </w:r>
      <w:r w:rsidR="00977998">
        <w:t>Oracle</w:t>
      </w:r>
      <w:r w:rsidR="00695621">
        <w:rPr>
          <w:rFonts w:hint="eastAsia"/>
        </w:rPr>
        <w:t>。</w:t>
      </w:r>
      <w:r w:rsidR="00695621">
        <w:rPr>
          <w:rFonts w:hint="eastAsia"/>
        </w:rPr>
        <w:t>Oracle</w:t>
      </w:r>
      <w:r w:rsidR="00695621">
        <w:rPr>
          <w:rFonts w:hint="eastAsia"/>
        </w:rPr>
        <w:t>数据库非常适合</w:t>
      </w:r>
      <w:r w:rsidR="00695621">
        <w:t>中小企业存储大量用户数据。</w:t>
      </w:r>
      <w:r w:rsidR="00C44A55">
        <w:rPr>
          <w:rFonts w:hint="eastAsia"/>
        </w:rPr>
        <w:t>项目</w:t>
      </w:r>
      <w:r w:rsidR="00C44A55">
        <w:t>采用</w:t>
      </w:r>
      <w:r w:rsidR="00C44A55">
        <w:t>SpringMVC+Hibernate</w:t>
      </w:r>
      <w:r w:rsidR="00C44A55">
        <w:t>重写的架构，与</w:t>
      </w:r>
      <w:r w:rsidR="00C44A55">
        <w:t>Oracle</w:t>
      </w:r>
      <w:r w:rsidR="00C44A55">
        <w:t>具有较好的兼容性。</w:t>
      </w:r>
      <w:r w:rsidR="00C44A55">
        <w:rPr>
          <w:rFonts w:hint="eastAsia"/>
        </w:rPr>
        <w:t>足够</w:t>
      </w:r>
      <w:r w:rsidR="00C44A55">
        <w:t>支撑大型网站的</w:t>
      </w:r>
      <w:r w:rsidR="005346B4">
        <w:rPr>
          <w:rFonts w:hint="eastAsia"/>
        </w:rPr>
        <w:t>运行</w:t>
      </w:r>
      <w:r w:rsidR="005346B4">
        <w:t>维护。</w:t>
      </w:r>
    </w:p>
    <w:p w:rsidR="007679D9" w:rsidRPr="003826E3" w:rsidRDefault="007679D9" w:rsidP="007679D9">
      <w:pPr>
        <w:pStyle w:val="3"/>
        <w:rPr>
          <w:rFonts w:ascii="宋体" w:hAnsi="宋体"/>
          <w:sz w:val="24"/>
          <w:szCs w:val="24"/>
        </w:rPr>
      </w:pPr>
      <w:bookmarkStart w:id="136" w:name="_Toc421781204"/>
      <w:r w:rsidRPr="003826E3">
        <w:rPr>
          <w:rFonts w:ascii="宋体" w:hAnsi="宋体" w:hint="eastAsia"/>
          <w:sz w:val="24"/>
          <w:szCs w:val="24"/>
        </w:rPr>
        <w:t>4.2.2</w:t>
      </w:r>
      <w:r w:rsidRPr="003826E3">
        <w:rPr>
          <w:rFonts w:ascii="宋体" w:hAnsi="宋体"/>
          <w:sz w:val="24"/>
          <w:szCs w:val="24"/>
        </w:rPr>
        <w:t xml:space="preserve"> </w:t>
      </w:r>
      <w:r w:rsidRPr="003826E3">
        <w:rPr>
          <w:rFonts w:ascii="宋体" w:hAnsi="宋体" w:hint="eastAsia"/>
          <w:sz w:val="24"/>
          <w:szCs w:val="24"/>
        </w:rPr>
        <w:t>数据库表的设计</w:t>
      </w:r>
      <w:bookmarkEnd w:id="136"/>
    </w:p>
    <w:p w:rsidR="00E60134" w:rsidRDefault="00E60134" w:rsidP="00E60134">
      <w:pPr>
        <w:spacing w:line="360" w:lineRule="exact"/>
        <w:ind w:firstLineChars="200" w:firstLine="420"/>
      </w:pPr>
      <w:r w:rsidRPr="005A77A9">
        <w:rPr>
          <w:rFonts w:hint="eastAsia"/>
        </w:rPr>
        <w:t>根据</w:t>
      </w:r>
      <w:r w:rsidR="00124EF2">
        <w:rPr>
          <w:rFonts w:hint="eastAsia"/>
        </w:rPr>
        <w:t>《易学习</w:t>
      </w:r>
      <w:r w:rsidR="00124EF2">
        <w:t>—</w:t>
      </w:r>
      <w:r w:rsidR="00124EF2">
        <w:t>口碑子平台》</w:t>
      </w:r>
      <w:r w:rsidRPr="005A77A9">
        <w:rPr>
          <w:rFonts w:hint="eastAsia"/>
        </w:rPr>
        <w:t>项目需求，共创建</w:t>
      </w:r>
      <w:r w:rsidRPr="005A77A9">
        <w:t>20</w:t>
      </w:r>
      <w:r w:rsidRPr="005A77A9">
        <w:rPr>
          <w:rFonts w:hint="eastAsia"/>
        </w:rPr>
        <w:t>张表，</w:t>
      </w:r>
      <w:r w:rsidRPr="005A77A9">
        <w:t xml:space="preserve"> </w:t>
      </w:r>
      <w:r w:rsidR="00904785">
        <w:rPr>
          <w:rFonts w:hint="eastAsia"/>
        </w:rPr>
        <w:t>其中</w:t>
      </w:r>
      <w:r w:rsidR="00904785">
        <w:t>用户表</w:t>
      </w:r>
      <w:r w:rsidR="00904785">
        <w:rPr>
          <w:rFonts w:hint="eastAsia"/>
        </w:rPr>
        <w:t>3</w:t>
      </w:r>
      <w:r w:rsidR="00904785">
        <w:rPr>
          <w:rFonts w:hint="eastAsia"/>
        </w:rPr>
        <w:t>张</w:t>
      </w:r>
      <w:r w:rsidR="00904785">
        <w:t>为《</w:t>
      </w:r>
      <w:r w:rsidR="00904785">
        <w:rPr>
          <w:rFonts w:hint="eastAsia"/>
        </w:rPr>
        <w:t>易学习</w:t>
      </w:r>
      <w:r w:rsidR="00904785">
        <w:t>》</w:t>
      </w:r>
      <w:r w:rsidR="00904785">
        <w:rPr>
          <w:rFonts w:hint="eastAsia"/>
        </w:rPr>
        <w:t>平台</w:t>
      </w:r>
      <w:r w:rsidR="00D155D8">
        <w:t>的对接表</w:t>
      </w:r>
      <w:r w:rsidR="00D155D8">
        <w:rPr>
          <w:rFonts w:hint="eastAsia"/>
        </w:rPr>
        <w:t>，</w:t>
      </w:r>
      <w:r w:rsidR="00904785">
        <w:t>不再</w:t>
      </w:r>
      <w:r w:rsidR="00904785">
        <w:rPr>
          <w:rFonts w:hint="eastAsia"/>
        </w:rPr>
        <w:t>新建</w:t>
      </w:r>
      <w:r w:rsidR="00D155D8">
        <w:rPr>
          <w:rFonts w:hint="eastAsia"/>
        </w:rPr>
        <w:t>，因此</w:t>
      </w:r>
      <w:r w:rsidR="00D155D8">
        <w:t>这里</w:t>
      </w:r>
      <w:r w:rsidR="00D155D8">
        <w:rPr>
          <w:rFonts w:hint="eastAsia"/>
        </w:rPr>
        <w:t>只设计</w:t>
      </w:r>
      <w:r w:rsidR="00D155D8">
        <w:t>其中</w:t>
      </w:r>
      <w:r w:rsidR="00D155D8">
        <w:rPr>
          <w:rFonts w:hint="eastAsia"/>
        </w:rPr>
        <w:t>17</w:t>
      </w:r>
      <w:r w:rsidR="00D155D8">
        <w:rPr>
          <w:rFonts w:hint="eastAsia"/>
        </w:rPr>
        <w:t>张</w:t>
      </w:r>
      <w:r w:rsidR="00D155D8">
        <w:t>表。</w:t>
      </w:r>
    </w:p>
    <w:p w:rsidR="00D155D8" w:rsidRPr="00D155D8" w:rsidRDefault="00D155D8" w:rsidP="00E60134">
      <w:pPr>
        <w:spacing w:line="360" w:lineRule="exact"/>
        <w:ind w:firstLineChars="200" w:firstLine="420"/>
      </w:pPr>
      <w:r>
        <w:rPr>
          <w:rFonts w:hint="eastAsia"/>
        </w:rPr>
        <w:t>根据</w:t>
      </w:r>
      <w:r>
        <w:t>高泰公司开发环境要求，每张表设计过程中都具有</w:t>
      </w:r>
      <w:r w:rsidR="00F96354">
        <w:rPr>
          <w:rFonts w:hint="eastAsia"/>
        </w:rPr>
        <w:t>8</w:t>
      </w:r>
      <w:r>
        <w:rPr>
          <w:rFonts w:hint="eastAsia"/>
        </w:rPr>
        <w:t>个</w:t>
      </w:r>
      <w:r>
        <w:t>固定字段</w:t>
      </w:r>
      <w:r>
        <w:rPr>
          <w:rFonts w:hint="eastAsia"/>
        </w:rPr>
        <w:t>分别为</w:t>
      </w:r>
      <w:r w:rsidR="00F96354" w:rsidRPr="0057019B">
        <w:rPr>
          <w:rFonts w:hint="eastAsia"/>
        </w:rPr>
        <w:t>AREACODE</w:t>
      </w:r>
      <w:r w:rsidR="00950AB0">
        <w:rPr>
          <w:rFonts w:hint="eastAsia"/>
        </w:rPr>
        <w:t>（区域编码</w:t>
      </w:r>
      <w:r w:rsidR="00950AB0">
        <w:t>）</w:t>
      </w:r>
      <w:r w:rsidR="00F96354" w:rsidRPr="00FF7BEA">
        <w:rPr>
          <w:rFonts w:hint="eastAsia"/>
        </w:rPr>
        <w:t xml:space="preserve"> </w:t>
      </w:r>
      <w:r w:rsidR="00F96354">
        <w:rPr>
          <w:rFonts w:hint="eastAsia"/>
        </w:rPr>
        <w:t>、</w:t>
      </w:r>
      <w:r w:rsidR="00F96354" w:rsidRPr="00FF7BEA">
        <w:rPr>
          <w:rFonts w:hint="eastAsia"/>
        </w:rPr>
        <w:t>VERSION</w:t>
      </w:r>
      <w:r w:rsidR="00950AB0">
        <w:rPr>
          <w:rFonts w:hint="eastAsia"/>
        </w:rPr>
        <w:t>（版本</w:t>
      </w:r>
      <w:r w:rsidR="00950AB0">
        <w:t>号）</w:t>
      </w:r>
      <w:r w:rsidR="00F96354" w:rsidRPr="00FF7BEA">
        <w:rPr>
          <w:rFonts w:hint="eastAsia"/>
        </w:rPr>
        <w:t xml:space="preserve"> </w:t>
      </w:r>
      <w:r w:rsidR="00F96354">
        <w:rPr>
          <w:rFonts w:hint="eastAsia"/>
        </w:rPr>
        <w:t>、</w:t>
      </w:r>
      <w:r w:rsidR="00F96354" w:rsidRPr="00FF7BEA">
        <w:rPr>
          <w:rFonts w:hint="eastAsia"/>
        </w:rPr>
        <w:t>IS_DELETE</w:t>
      </w:r>
      <w:r w:rsidR="00950AB0">
        <w:rPr>
          <w:rFonts w:hint="eastAsia"/>
        </w:rPr>
        <w:t>（是否</w:t>
      </w:r>
      <w:r w:rsidR="00950AB0">
        <w:t>删除）</w:t>
      </w:r>
      <w:r w:rsidR="00F96354" w:rsidRPr="00FF7BEA">
        <w:rPr>
          <w:rFonts w:hint="eastAsia"/>
        </w:rPr>
        <w:t xml:space="preserve"> </w:t>
      </w:r>
      <w:r w:rsidR="00F96354">
        <w:rPr>
          <w:rFonts w:hint="eastAsia"/>
        </w:rPr>
        <w:t>、</w:t>
      </w:r>
      <w:r w:rsidRPr="00FF7BEA">
        <w:rPr>
          <w:rFonts w:hint="eastAsia"/>
        </w:rPr>
        <w:t>DATA_ORGCODE</w:t>
      </w:r>
      <w:r w:rsidR="00950AB0">
        <w:rPr>
          <w:rFonts w:hint="eastAsia"/>
        </w:rPr>
        <w:t>（数据</w:t>
      </w:r>
      <w:r w:rsidR="00950AB0">
        <w:t>编码）</w:t>
      </w:r>
      <w:r>
        <w:rPr>
          <w:rFonts w:hint="eastAsia"/>
        </w:rPr>
        <w:t>、</w:t>
      </w:r>
      <w:r>
        <w:rPr>
          <w:rFonts w:hint="eastAsia"/>
        </w:rPr>
        <w:t>CREATOR_ID</w:t>
      </w:r>
      <w:r w:rsidR="00950AB0">
        <w:rPr>
          <w:rFonts w:hint="eastAsia"/>
        </w:rPr>
        <w:t>（创建者</w:t>
      </w:r>
      <w:r w:rsidR="00950AB0">
        <w:t>ID</w:t>
      </w:r>
      <w:r w:rsidR="00950AB0">
        <w:t>）</w:t>
      </w:r>
      <w:r>
        <w:t>、</w:t>
      </w:r>
      <w:r w:rsidRPr="00FF7BEA">
        <w:rPr>
          <w:rFonts w:hint="eastAsia"/>
        </w:rPr>
        <w:t>CREATE_TIME</w:t>
      </w:r>
      <w:r w:rsidR="00950AB0">
        <w:rPr>
          <w:rFonts w:hint="eastAsia"/>
        </w:rPr>
        <w:t>（创建时间</w:t>
      </w:r>
      <w:r w:rsidR="00950AB0">
        <w:t>）</w:t>
      </w:r>
      <w:r>
        <w:rPr>
          <w:rFonts w:hint="eastAsia"/>
        </w:rPr>
        <w:t>、</w:t>
      </w:r>
      <w:r w:rsidRPr="00FF7BEA">
        <w:rPr>
          <w:rFonts w:hint="eastAsia"/>
        </w:rPr>
        <w:t>LAST_MODIFY_ID</w:t>
      </w:r>
      <w:r w:rsidR="00950AB0">
        <w:rPr>
          <w:rFonts w:hint="eastAsia"/>
        </w:rPr>
        <w:t>（最后修改</w:t>
      </w:r>
      <w:r w:rsidR="00950AB0">
        <w:t>者</w:t>
      </w:r>
      <w:r w:rsidR="00950AB0">
        <w:t>ID</w:t>
      </w:r>
      <w:r w:rsidR="00950AB0">
        <w:t>）</w:t>
      </w:r>
      <w:r>
        <w:rPr>
          <w:rFonts w:hint="eastAsia"/>
        </w:rPr>
        <w:t>、</w:t>
      </w:r>
      <w:r w:rsidRPr="00FF7BEA">
        <w:rPr>
          <w:rFonts w:hint="eastAsia"/>
        </w:rPr>
        <w:t>LAST_MODIFY_TIME</w:t>
      </w:r>
      <w:r w:rsidR="00950AB0">
        <w:rPr>
          <w:rFonts w:hint="eastAsia"/>
        </w:rPr>
        <w:t>（最后修改时间</w:t>
      </w:r>
      <w:r w:rsidR="00950AB0">
        <w:t>）</w:t>
      </w:r>
      <w:r w:rsidR="0013292E">
        <w:rPr>
          <w:rFonts w:hint="eastAsia"/>
        </w:rPr>
        <w:t>。这</w:t>
      </w:r>
      <w:r w:rsidR="0013292E">
        <w:rPr>
          <w:rFonts w:hint="eastAsia"/>
        </w:rPr>
        <w:t>8</w:t>
      </w:r>
      <w:r w:rsidR="0013292E">
        <w:rPr>
          <w:rFonts w:hint="eastAsia"/>
        </w:rPr>
        <w:t>个</w:t>
      </w:r>
      <w:r w:rsidR="0013292E">
        <w:t>字段为</w:t>
      </w:r>
      <w:r w:rsidR="0013292E">
        <w:rPr>
          <w:rFonts w:hint="eastAsia"/>
        </w:rPr>
        <w:t>更好的</w:t>
      </w:r>
      <w:r w:rsidR="0013292E">
        <w:t>维护数据库</w:t>
      </w:r>
      <w:r w:rsidR="0013292E">
        <w:rPr>
          <w:rFonts w:hint="eastAsia"/>
        </w:rPr>
        <w:t>信息，</w:t>
      </w:r>
      <w:r w:rsidR="0013292E">
        <w:t>做到与《</w:t>
      </w:r>
      <w:r w:rsidR="0013292E">
        <w:rPr>
          <w:rFonts w:hint="eastAsia"/>
        </w:rPr>
        <w:t>易学习</w:t>
      </w:r>
      <w:r w:rsidR="0013292E">
        <w:t>》</w:t>
      </w:r>
      <w:r w:rsidR="0013292E">
        <w:rPr>
          <w:rFonts w:hint="eastAsia"/>
        </w:rPr>
        <w:t>平台</w:t>
      </w:r>
      <w:r w:rsidR="0013292E">
        <w:t>数据统一，方便数据的整合。</w:t>
      </w:r>
    </w:p>
    <w:p w:rsidR="00E60134" w:rsidRPr="005A77A9" w:rsidRDefault="001D620B" w:rsidP="001D620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机构表</w:t>
      </w:r>
      <w:r w:rsidR="00E60134" w:rsidRPr="005A77A9">
        <w:rPr>
          <w:rFonts w:ascii="Times New Roman" w:eastAsia="宋体" w:hAnsi="Times New Roman" w:cs="Times New Roman" w:hint="eastAsia"/>
          <w:szCs w:val="24"/>
        </w:rPr>
        <w:t>（</w:t>
      </w:r>
      <w:r w:rsidRPr="001D620B">
        <w:rPr>
          <w:rFonts w:ascii="Times New Roman" w:eastAsia="宋体" w:hAnsi="Times New Roman" w:cs="Times New Roman"/>
          <w:szCs w:val="24"/>
        </w:rPr>
        <w:t>ES_INSTITUTION</w:t>
      </w:r>
      <w:r w:rsidR="00E60134" w:rsidRPr="005A77A9">
        <w:rPr>
          <w:rFonts w:ascii="Times New Roman" w:eastAsia="宋体" w:hAnsi="Times New Roman" w:cs="Times New Roman" w:hint="eastAsia"/>
          <w:szCs w:val="24"/>
        </w:rPr>
        <w:t>）</w:t>
      </w:r>
    </w:p>
    <w:p w:rsidR="00E60134" w:rsidRDefault="00307526" w:rsidP="00D1413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广告位管理</w:t>
      </w:r>
      <w:r w:rsidR="00E60134" w:rsidRPr="005A77A9">
        <w:rPr>
          <w:rFonts w:ascii="Times New Roman" w:eastAsia="宋体" w:hAnsi="Times New Roman" w:cs="Times New Roman"/>
          <w:szCs w:val="24"/>
        </w:rPr>
        <w:t>表</w:t>
      </w:r>
      <w:r w:rsidR="00E60134" w:rsidRPr="005A77A9">
        <w:rPr>
          <w:rFonts w:ascii="Times New Roman" w:eastAsia="宋体" w:hAnsi="Times New Roman" w:cs="Times New Roman" w:hint="eastAsia"/>
          <w:szCs w:val="24"/>
        </w:rPr>
        <w:t>（</w:t>
      </w:r>
      <w:r w:rsidR="00A01925" w:rsidRPr="00FF7BEA">
        <w:t>ES_ADVERTISE</w:t>
      </w:r>
      <w:r w:rsidR="00E60134" w:rsidRPr="005A77A9">
        <w:rPr>
          <w:rFonts w:ascii="Times New Roman" w:eastAsia="宋体" w:hAnsi="Times New Roman" w:cs="Times New Roman" w:hint="eastAsia"/>
          <w:szCs w:val="24"/>
        </w:rPr>
        <w:t>）</w:t>
      </w:r>
    </w:p>
    <w:p w:rsidR="00B22477" w:rsidRDefault="0005497A"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审核</w:t>
      </w:r>
      <w:r>
        <w:rPr>
          <w:rFonts w:ascii="Times New Roman" w:eastAsia="宋体" w:hAnsi="Times New Roman" w:cs="Times New Roman"/>
          <w:szCs w:val="24"/>
        </w:rPr>
        <w:t>表（</w:t>
      </w:r>
      <w:r w:rsidRPr="0005497A">
        <w:rPr>
          <w:rFonts w:ascii="Times New Roman" w:eastAsia="宋体" w:hAnsi="Times New Roman" w:cs="Times New Roman"/>
          <w:szCs w:val="24"/>
        </w:rPr>
        <w:t>ES_CHECKCONTENT</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报错表（</w:t>
      </w:r>
      <w:r>
        <w:rPr>
          <w:rFonts w:ascii="Times New Roman" w:eastAsia="宋体" w:hAnsi="Times New Roman" w:cs="Times New Roman" w:hint="eastAsia"/>
          <w:szCs w:val="24"/>
        </w:rPr>
        <w:t>ES_ERROR</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评价表</w:t>
      </w:r>
      <w:r>
        <w:rPr>
          <w:rFonts w:ascii="Times New Roman" w:eastAsia="宋体" w:hAnsi="Times New Roman" w:cs="Times New Roman"/>
          <w:szCs w:val="24"/>
        </w:rPr>
        <w:t>（</w:t>
      </w:r>
      <w:r>
        <w:rPr>
          <w:rFonts w:ascii="Times New Roman" w:eastAsia="宋体" w:hAnsi="Times New Roman" w:cs="Times New Roman" w:hint="eastAsia"/>
          <w:szCs w:val="24"/>
        </w:rPr>
        <w:t>ES_EVALUATION</w:t>
      </w:r>
      <w:r>
        <w:rPr>
          <w:rFonts w:ascii="Times New Roman" w:eastAsia="宋体" w:hAnsi="Times New Roman" w:cs="Times New Roman"/>
          <w:szCs w:val="24"/>
        </w:rPr>
        <w:t>）</w:t>
      </w:r>
    </w:p>
    <w:p w:rsidR="00871D38" w:rsidRPr="00211DD2"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用户收藏表（</w:t>
      </w:r>
      <w:r w:rsidRPr="002D3DD1">
        <w:t>ES_</w:t>
      </w:r>
      <w:r w:rsidRPr="002B4883">
        <w:t xml:space="preserve"> </w:t>
      </w:r>
      <w:r w:rsidRPr="00847F6F">
        <w:t>FAVORITE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用户反馈表（</w:t>
      </w:r>
      <w:r w:rsidRPr="00FB4C8C">
        <w:t>ES_FEEDBACK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图片表（</w:t>
      </w:r>
      <w:r>
        <w:rPr>
          <w:rFonts w:hint="eastAsia"/>
        </w:rPr>
        <w:t>ES_</w:t>
      </w:r>
      <w:r>
        <w:t>PICTURE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隐私表（</w:t>
      </w:r>
      <w:r>
        <w:rPr>
          <w:rFonts w:hint="eastAsia"/>
        </w:rPr>
        <w:t>ES_</w:t>
      </w:r>
      <w:r w:rsidRPr="00D037D0">
        <w:t xml:space="preserve"> </w:t>
      </w:r>
      <w:r w:rsidRPr="008F68A9">
        <w:t>PRIVACY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提问回复表（</w:t>
      </w:r>
      <w:r w:rsidRPr="00E95E7A">
        <w:t>ES_QUEREPLY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提问表（</w:t>
      </w:r>
      <w:r w:rsidRPr="00E95E7A">
        <w:t>ES_</w:t>
      </w:r>
      <w:r w:rsidRPr="000F7EA1">
        <w:t xml:space="preserve"> </w:t>
      </w:r>
      <w:r w:rsidRPr="004836FB">
        <w:t>QUESTION</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回复表（</w:t>
      </w:r>
      <w:r w:rsidRPr="00E95E7A">
        <w:t>ES_</w:t>
      </w:r>
      <w:r w:rsidRPr="000F7EA1">
        <w:t xml:space="preserve"> </w:t>
      </w:r>
      <w:r w:rsidRPr="00661512">
        <w:t>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举报表（</w:t>
      </w:r>
      <w:r w:rsidRPr="00E95E7A">
        <w:t>ES_</w:t>
      </w:r>
      <w:r w:rsidRPr="000F7EA1">
        <w:t xml:space="preserve"> </w:t>
      </w:r>
      <w:r w:rsidRPr="00661512">
        <w:t>REPORT</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sidRPr="006851B5">
        <w:t>SEO</w:t>
      </w:r>
      <w:r>
        <w:rPr>
          <w:rFonts w:hint="eastAsia"/>
        </w:rPr>
        <w:t>管理表（</w:t>
      </w:r>
      <w:r w:rsidRPr="00E95E7A">
        <w:t>ES_</w:t>
      </w:r>
      <w:r w:rsidRPr="000F7EA1">
        <w:t xml:space="preserve"> </w:t>
      </w:r>
      <w:r>
        <w:t>SEO</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用户支持表（</w:t>
      </w:r>
      <w:r w:rsidRPr="00E95E7A">
        <w:t>ES_</w:t>
      </w:r>
      <w:r w:rsidRPr="000F7EA1">
        <w:t xml:space="preserve"> </w:t>
      </w:r>
      <w:r w:rsidRPr="005960D9">
        <w:t>SUPPORT</w:t>
      </w:r>
      <w:r>
        <w:rPr>
          <w:rFonts w:hint="eastAsia"/>
        </w:rPr>
        <w:t>）</w:t>
      </w:r>
    </w:p>
    <w:p w:rsidR="00211DD2" w:rsidRPr="000F7C1A"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访客表（</w:t>
      </w:r>
      <w:r w:rsidRPr="00E95E7A">
        <w:t>ES_</w:t>
      </w:r>
      <w:r>
        <w:t>VISIT</w:t>
      </w:r>
      <w:r>
        <w:rPr>
          <w:rFonts w:hint="eastAsia"/>
        </w:rPr>
        <w:t>）</w:t>
      </w:r>
    </w:p>
    <w:p w:rsidR="000F7C1A" w:rsidRPr="000F7C1A" w:rsidRDefault="000F7C1A"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lastRenderedPageBreak/>
        <w:t>用户表</w:t>
      </w:r>
      <w:r>
        <w:t>（</w:t>
      </w:r>
      <w:r>
        <w:rPr>
          <w:rFonts w:hint="eastAsia"/>
        </w:rPr>
        <w:t>USERINFO</w:t>
      </w:r>
      <w:r>
        <w:t>）</w:t>
      </w:r>
    </w:p>
    <w:p w:rsidR="000F7C1A" w:rsidRPr="000F7C1A"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身份表（</w:t>
      </w:r>
      <w:r w:rsidRPr="000F7C1A">
        <w:t>USERINFO_IDENTITY</w:t>
      </w:r>
      <w:r>
        <w:t>）</w:t>
      </w:r>
    </w:p>
    <w:p w:rsidR="000F7C1A" w:rsidRPr="00B22477"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扩展信息表（</w:t>
      </w:r>
      <w:r w:rsidRPr="000F7C1A">
        <w:t>USERINFO_EXTEND</w:t>
      </w:r>
      <w:r>
        <w:t>）</w:t>
      </w:r>
    </w:p>
    <w:p w:rsidR="00B22477" w:rsidRDefault="00B22477" w:rsidP="002D1E12">
      <w:pPr>
        <w:spacing w:line="360" w:lineRule="exact"/>
      </w:pPr>
    </w:p>
    <w:p w:rsidR="002D1E12" w:rsidRDefault="0002415E" w:rsidP="0002415E">
      <w:pPr>
        <w:spacing w:line="360" w:lineRule="exact"/>
        <w:ind w:left="1680" w:firstLine="420"/>
      </w:pPr>
      <w:r>
        <w:rPr>
          <w:rFonts w:hint="eastAsia"/>
        </w:rPr>
        <w:t>表</w:t>
      </w:r>
      <w:r>
        <w:rPr>
          <w:rFonts w:hint="eastAsia"/>
        </w:rPr>
        <w:t xml:space="preserve">4.1 </w:t>
      </w:r>
      <w:r>
        <w:rPr>
          <w:rFonts w:hint="eastAsia"/>
        </w:rPr>
        <w:t>机构表（</w:t>
      </w:r>
      <w:r w:rsidR="002D1E12" w:rsidRPr="005146BB">
        <w:t>ES_INSTITUTION</w:t>
      </w:r>
      <w:r>
        <w:rPr>
          <w:rFonts w:hint="eastAsia"/>
        </w:rPr>
        <w:t>）</w:t>
      </w:r>
    </w:p>
    <w:tbl>
      <w:tblPr>
        <w:tblW w:w="7804" w:type="dxa"/>
        <w:tblLook w:val="04A0" w:firstRow="1" w:lastRow="0" w:firstColumn="1" w:lastColumn="0" w:noHBand="0" w:noVBand="1"/>
      </w:tblPr>
      <w:tblGrid>
        <w:gridCol w:w="1696"/>
        <w:gridCol w:w="2422"/>
        <w:gridCol w:w="2127"/>
        <w:gridCol w:w="1559"/>
      </w:tblGrid>
      <w:tr w:rsidR="00AD5C3C" w:rsidRPr="00FC702C" w:rsidTr="00AD5C3C">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B17737" w:rsidP="00AD5C3C">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N</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C441E6" w:rsidP="00AD5C3C">
            <w:pPr>
              <w:spacing w:line="360" w:lineRule="exact"/>
            </w:pPr>
            <w:r>
              <w:rPr>
                <w:rFonts w:hint="eastAsia"/>
              </w:rPr>
              <w:t>机构</w:t>
            </w:r>
            <w:r w:rsidR="00AD5C3C"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bl>
    <w:p w:rsidR="00E60134" w:rsidRDefault="00E60134" w:rsidP="00D1413B">
      <w:pPr>
        <w:spacing w:line="360" w:lineRule="exact"/>
      </w:pPr>
    </w:p>
    <w:p w:rsidR="003561CE" w:rsidRDefault="003A75CB" w:rsidP="003A75CB">
      <w:pPr>
        <w:spacing w:line="360" w:lineRule="exact"/>
        <w:ind w:left="168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p>
    <w:tbl>
      <w:tblPr>
        <w:tblW w:w="7804" w:type="dxa"/>
        <w:tblLook w:val="04A0" w:firstRow="1" w:lastRow="0" w:firstColumn="1" w:lastColumn="0" w:noHBand="0" w:noVBand="1"/>
      </w:tblPr>
      <w:tblGrid>
        <w:gridCol w:w="1696"/>
        <w:gridCol w:w="2422"/>
        <w:gridCol w:w="2127"/>
        <w:gridCol w:w="1559"/>
      </w:tblGrid>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6019B7" w:rsidP="003561CE">
            <w:pPr>
              <w:spacing w:line="360" w:lineRule="exact"/>
            </w:pPr>
            <w:r>
              <w:rPr>
                <w:rFonts w:hint="eastAsia"/>
              </w:rPr>
              <w:lastRenderedPageBreak/>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bl>
    <w:p w:rsidR="00680B3E" w:rsidRDefault="00680B3E" w:rsidP="00D1413B">
      <w:pPr>
        <w:spacing w:line="360" w:lineRule="exact"/>
      </w:pPr>
    </w:p>
    <w:p w:rsidR="004470D7" w:rsidRDefault="004470D7" w:rsidP="004470D7">
      <w:pPr>
        <w:spacing w:line="360" w:lineRule="exact"/>
        <w:ind w:left="168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p>
    <w:tbl>
      <w:tblPr>
        <w:tblW w:w="7804" w:type="dxa"/>
        <w:tblLook w:val="04A0" w:firstRow="1" w:lastRow="0" w:firstColumn="1" w:lastColumn="0" w:noHBand="0" w:noVBand="1"/>
      </w:tblPr>
      <w:tblGrid>
        <w:gridCol w:w="1696"/>
        <w:gridCol w:w="2422"/>
        <w:gridCol w:w="2127"/>
        <w:gridCol w:w="1559"/>
      </w:tblGrid>
      <w:tr w:rsidR="00B11032"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542A9E" w:rsidP="00783E12">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bl>
    <w:p w:rsidR="004470D7" w:rsidRDefault="004470D7" w:rsidP="00D1413B">
      <w:pPr>
        <w:spacing w:line="360" w:lineRule="exact"/>
      </w:pPr>
    </w:p>
    <w:p w:rsidR="002D3DD1" w:rsidRDefault="002D3DD1" w:rsidP="002D3DD1">
      <w:pPr>
        <w:spacing w:line="360" w:lineRule="exact"/>
        <w:ind w:left="1680" w:firstLine="420"/>
      </w:pPr>
      <w:r>
        <w:rPr>
          <w:rFonts w:hint="eastAsia"/>
        </w:rPr>
        <w:lastRenderedPageBreak/>
        <w:t>表</w:t>
      </w:r>
      <w:r>
        <w:rPr>
          <w:rFonts w:hint="eastAsia"/>
        </w:rPr>
        <w:t>4.4</w:t>
      </w:r>
      <w:r>
        <w:rPr>
          <w:rFonts w:hint="eastAsia"/>
        </w:rPr>
        <w:t>报错表（</w:t>
      </w:r>
      <w:r w:rsidRPr="002D3DD1">
        <w:t>ES_ERROR</w:t>
      </w:r>
      <w:r>
        <w:rPr>
          <w:rFonts w:hint="eastAsia"/>
        </w:rPr>
        <w:t>）</w:t>
      </w:r>
    </w:p>
    <w:tbl>
      <w:tblPr>
        <w:tblW w:w="8296" w:type="dxa"/>
        <w:tblLook w:val="04A0" w:firstRow="1" w:lastRow="0" w:firstColumn="1" w:lastColumn="0" w:noHBand="0" w:noVBand="1"/>
      </w:tblPr>
      <w:tblGrid>
        <w:gridCol w:w="1601"/>
        <w:gridCol w:w="3345"/>
        <w:gridCol w:w="1995"/>
        <w:gridCol w:w="1355"/>
      </w:tblGrid>
      <w:tr w:rsidR="00065F9A" w:rsidRPr="00FC702C"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334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199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52D64" w:rsidP="00065F9A">
            <w:pPr>
              <w:spacing w:line="360" w:lineRule="exact"/>
            </w:pPr>
            <w:r>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w:t>
            </w:r>
            <w:r w:rsidRPr="0057019B">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报错时间</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ERRORTIME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备注</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NOTE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VARCHAR2(3000)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处理状态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B53D2" w:rsidP="00065F9A">
            <w:pPr>
              <w:spacing w:line="360" w:lineRule="exact"/>
            </w:pPr>
            <w:r>
              <w:rPr>
                <w:rFonts w:hint="eastAsia"/>
              </w:rPr>
              <w:t>处理</w:t>
            </w:r>
            <w:r>
              <w:t>意见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HANDLE_REASON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机构名称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INSTITUTION_NAME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VARCHAR2(40)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机构学段</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INSTITUTION_TEACHSECTION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VARCHAR2(50)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机构地址</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INSTITUTION_ADDRESS</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机构照片</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INSTITUTION_PHONE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VARCHAR2(11)</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机构描述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INSTITUTION_INTRODUCTION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是否冻结</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IS_INSTITUTION_FREEZE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机构区域</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INSTITUTION_DISTRICT</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区域编码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AREACODE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版本</w:t>
            </w:r>
            <w:r>
              <w:t>号</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VERSION</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NUMBER(8)</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是否删除</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IS_DELETE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数据</w:t>
            </w:r>
            <w:r>
              <w:t>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DATA_ORGCODE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CREATOR_ID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CREATE_TIME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bl>
    <w:p w:rsidR="002D3DD1" w:rsidRDefault="002D3DD1" w:rsidP="00D1413B">
      <w:pPr>
        <w:spacing w:line="360" w:lineRule="exact"/>
      </w:pPr>
    </w:p>
    <w:p w:rsidR="00D23830" w:rsidRDefault="00D23830" w:rsidP="00D23830">
      <w:pPr>
        <w:spacing w:line="360" w:lineRule="exact"/>
        <w:ind w:left="1680" w:firstLine="420"/>
      </w:pPr>
      <w:r>
        <w:rPr>
          <w:rFonts w:hint="eastAsia"/>
        </w:rPr>
        <w:t>表</w:t>
      </w:r>
      <w:r>
        <w:rPr>
          <w:rFonts w:hint="eastAsia"/>
        </w:rPr>
        <w:t>4.5</w:t>
      </w:r>
      <w:r>
        <w:rPr>
          <w:rFonts w:hint="eastAsia"/>
        </w:rPr>
        <w:t>评价表（</w:t>
      </w:r>
      <w:r w:rsidRPr="002D3DD1">
        <w:t>ES_</w:t>
      </w:r>
      <w:r w:rsidR="002B4883" w:rsidRPr="002B4883">
        <w:t xml:space="preserve"> </w:t>
      </w:r>
      <w:r w:rsidR="002B4883" w:rsidRPr="00CC6DC9">
        <w:t>EVALUATION</w:t>
      </w:r>
      <w:r>
        <w:rPr>
          <w:rFonts w:hint="eastAsia"/>
        </w:rPr>
        <w:t>）</w:t>
      </w:r>
    </w:p>
    <w:tbl>
      <w:tblPr>
        <w:tblW w:w="7804" w:type="dxa"/>
        <w:tblLook w:val="04A0" w:firstRow="1" w:lastRow="0" w:firstColumn="1" w:lastColumn="0" w:noHBand="0" w:noVBand="1"/>
      </w:tblPr>
      <w:tblGrid>
        <w:gridCol w:w="1696"/>
        <w:gridCol w:w="2422"/>
        <w:gridCol w:w="2127"/>
        <w:gridCol w:w="1559"/>
      </w:tblGrid>
      <w:tr w:rsidR="00E3648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lastRenderedPageBreak/>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bl>
    <w:p w:rsidR="009B3AB5" w:rsidRDefault="009B3AB5" w:rsidP="00D1413B">
      <w:pPr>
        <w:spacing w:line="360" w:lineRule="exact"/>
      </w:pPr>
    </w:p>
    <w:p w:rsidR="002A2D05" w:rsidRDefault="002A2D05" w:rsidP="002A2D05">
      <w:pPr>
        <w:spacing w:line="360" w:lineRule="exact"/>
        <w:ind w:left="1680" w:firstLine="420"/>
      </w:pPr>
      <w:r>
        <w:rPr>
          <w:rFonts w:hint="eastAsia"/>
        </w:rPr>
        <w:t>表</w:t>
      </w:r>
      <w:r>
        <w:rPr>
          <w:rFonts w:hint="eastAsia"/>
        </w:rPr>
        <w:t>4.6</w:t>
      </w:r>
      <w:r w:rsidR="00DB13A3">
        <w:rPr>
          <w:rFonts w:hint="eastAsia"/>
        </w:rPr>
        <w:t>用户收藏</w:t>
      </w:r>
      <w:r>
        <w:rPr>
          <w:rFonts w:hint="eastAsia"/>
        </w:rPr>
        <w:t>表（</w:t>
      </w:r>
      <w:r w:rsidRPr="002D3DD1">
        <w:t>ES_</w:t>
      </w:r>
      <w:r w:rsidRPr="002B4883">
        <w:t xml:space="preserve"> </w:t>
      </w:r>
      <w:r w:rsidRPr="00847F6F">
        <w:t>FAVORITE</w:t>
      </w:r>
      <w:r>
        <w:rPr>
          <w:rFonts w:hint="eastAsia"/>
        </w:rPr>
        <w:t>）</w:t>
      </w:r>
    </w:p>
    <w:tbl>
      <w:tblPr>
        <w:tblW w:w="7804" w:type="dxa"/>
        <w:tblLook w:val="04A0" w:firstRow="1" w:lastRow="0" w:firstColumn="1" w:lastColumn="0" w:noHBand="0" w:noVBand="1"/>
      </w:tblPr>
      <w:tblGrid>
        <w:gridCol w:w="1696"/>
        <w:gridCol w:w="2422"/>
        <w:gridCol w:w="2127"/>
        <w:gridCol w:w="1559"/>
      </w:tblGrid>
      <w:tr w:rsidR="00016B9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DB13A3" w:rsidP="00016B90">
            <w:pPr>
              <w:spacing w:line="360" w:lineRule="exact"/>
            </w:pPr>
            <w:r>
              <w:rPr>
                <w:rFonts w:hint="eastAsia"/>
              </w:rPr>
              <w:t>收藏</w:t>
            </w:r>
            <w:r w:rsidR="009B3AB5">
              <w:rPr>
                <w:rFonts w:hint="eastAsia"/>
              </w:rPr>
              <w:t>时间</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bl>
    <w:p w:rsidR="00CC6DC9" w:rsidRDefault="00CC6DC9" w:rsidP="00D1413B">
      <w:pPr>
        <w:spacing w:line="360" w:lineRule="exact"/>
      </w:pPr>
    </w:p>
    <w:p w:rsidR="00250EE8" w:rsidRDefault="00250EE8" w:rsidP="00250EE8">
      <w:pPr>
        <w:spacing w:line="360" w:lineRule="exact"/>
        <w:ind w:left="1680" w:firstLine="420"/>
      </w:pPr>
      <w:r>
        <w:rPr>
          <w:rFonts w:hint="eastAsia"/>
        </w:rPr>
        <w:t>表</w:t>
      </w:r>
      <w:r>
        <w:rPr>
          <w:rFonts w:hint="eastAsia"/>
        </w:rPr>
        <w:t>4.7</w:t>
      </w:r>
      <w:r w:rsidR="00DB13A3">
        <w:rPr>
          <w:rFonts w:hint="eastAsia"/>
        </w:rPr>
        <w:t>用户反馈</w:t>
      </w:r>
      <w:r>
        <w:rPr>
          <w:rFonts w:hint="eastAsia"/>
        </w:rPr>
        <w:t>表（</w:t>
      </w:r>
      <w:r w:rsidRPr="00FB4C8C">
        <w:t>ES_FEEDBACK</w:t>
      </w:r>
      <w:r>
        <w:rPr>
          <w:rFonts w:hint="eastAsia"/>
        </w:rPr>
        <w:t>）</w:t>
      </w:r>
    </w:p>
    <w:tbl>
      <w:tblPr>
        <w:tblW w:w="7804" w:type="dxa"/>
        <w:tblLook w:val="04A0" w:firstRow="1" w:lastRow="0" w:firstColumn="1" w:lastColumn="0" w:noHBand="0" w:noVBand="1"/>
      </w:tblPr>
      <w:tblGrid>
        <w:gridCol w:w="1696"/>
        <w:gridCol w:w="2422"/>
        <w:gridCol w:w="2127"/>
        <w:gridCol w:w="1559"/>
      </w:tblGrid>
      <w:tr w:rsidR="00250EE8"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A865AE" w:rsidP="00250EE8">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bl>
    <w:p w:rsidR="00CC6DC9" w:rsidRDefault="00CC6DC9" w:rsidP="00D1413B">
      <w:pPr>
        <w:spacing w:line="360" w:lineRule="exact"/>
      </w:pPr>
    </w:p>
    <w:p w:rsidR="00DB13A3" w:rsidRDefault="00DB13A3" w:rsidP="00DB13A3">
      <w:pPr>
        <w:spacing w:line="360" w:lineRule="exact"/>
        <w:ind w:left="1680" w:firstLine="420"/>
      </w:pPr>
      <w:r>
        <w:rPr>
          <w:rFonts w:hint="eastAsia"/>
        </w:rPr>
        <w:t>表</w:t>
      </w:r>
      <w:r w:rsidR="00D60650">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p>
    <w:tbl>
      <w:tblPr>
        <w:tblW w:w="7804" w:type="dxa"/>
        <w:tblLook w:val="04A0" w:firstRow="1" w:lastRow="0" w:firstColumn="1" w:lastColumn="0" w:noHBand="0" w:noVBand="1"/>
      </w:tblPr>
      <w:tblGrid>
        <w:gridCol w:w="1696"/>
        <w:gridCol w:w="2422"/>
        <w:gridCol w:w="2127"/>
        <w:gridCol w:w="1559"/>
      </w:tblGrid>
      <w:tr w:rsidR="00DB13A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bl>
    <w:p w:rsidR="00CC6DC9" w:rsidRDefault="00CC6DC9" w:rsidP="00D1413B">
      <w:pPr>
        <w:spacing w:line="360" w:lineRule="exact"/>
      </w:pPr>
    </w:p>
    <w:p w:rsidR="008A2138" w:rsidRDefault="008A2138" w:rsidP="008A2138">
      <w:pPr>
        <w:spacing w:line="360" w:lineRule="exact"/>
        <w:ind w:left="1680" w:firstLine="420"/>
      </w:pPr>
      <w:r>
        <w:rPr>
          <w:rFonts w:hint="eastAsia"/>
        </w:rPr>
        <w:t>表</w:t>
      </w:r>
      <w:r w:rsidR="00871BC6">
        <w:rPr>
          <w:rFonts w:hint="eastAsia"/>
        </w:rPr>
        <w:t>4.9</w:t>
      </w:r>
      <w:r>
        <w:rPr>
          <w:rFonts w:hint="eastAsia"/>
        </w:rPr>
        <w:t>图片表（</w:t>
      </w:r>
      <w:r>
        <w:rPr>
          <w:rFonts w:hint="eastAsia"/>
        </w:rPr>
        <w:t>ES_</w:t>
      </w:r>
      <w:r w:rsidR="000A41CF">
        <w:t>PICTURE</w:t>
      </w:r>
      <w:r>
        <w:rPr>
          <w:rFonts w:hint="eastAsia"/>
        </w:rPr>
        <w:t>）</w:t>
      </w:r>
    </w:p>
    <w:tbl>
      <w:tblPr>
        <w:tblW w:w="7804" w:type="dxa"/>
        <w:tblLook w:val="04A0" w:firstRow="1" w:lastRow="0" w:firstColumn="1" w:lastColumn="0" w:noHBand="0" w:noVBand="1"/>
      </w:tblPr>
      <w:tblGrid>
        <w:gridCol w:w="1696"/>
        <w:gridCol w:w="2422"/>
        <w:gridCol w:w="2127"/>
        <w:gridCol w:w="1559"/>
      </w:tblGrid>
      <w:tr w:rsidR="00871BC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lastRenderedPageBreak/>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bl>
    <w:p w:rsidR="00847F6F" w:rsidRDefault="00847F6F" w:rsidP="00D1413B">
      <w:pPr>
        <w:spacing w:line="360" w:lineRule="exact"/>
      </w:pPr>
    </w:p>
    <w:p w:rsidR="00D037D0" w:rsidRDefault="00D037D0" w:rsidP="00D037D0">
      <w:pPr>
        <w:spacing w:line="360" w:lineRule="exact"/>
        <w:ind w:left="1680" w:firstLine="420"/>
      </w:pPr>
      <w:r>
        <w:rPr>
          <w:rFonts w:hint="eastAsia"/>
        </w:rPr>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p>
    <w:tbl>
      <w:tblPr>
        <w:tblW w:w="7804" w:type="dxa"/>
        <w:tblLook w:val="04A0" w:firstRow="1" w:lastRow="0" w:firstColumn="1" w:lastColumn="0" w:noHBand="0" w:noVBand="1"/>
      </w:tblPr>
      <w:tblGrid>
        <w:gridCol w:w="1696"/>
        <w:gridCol w:w="2422"/>
        <w:gridCol w:w="2127"/>
        <w:gridCol w:w="1559"/>
      </w:tblGrid>
      <w:tr w:rsidR="00D037D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730C54" w:rsidP="00CB2907">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bl>
    <w:p w:rsidR="00847F6F" w:rsidRDefault="00847F6F" w:rsidP="00D1413B">
      <w:pPr>
        <w:spacing w:line="360" w:lineRule="exact"/>
      </w:pPr>
    </w:p>
    <w:p w:rsidR="00E95E7A" w:rsidRDefault="00E95E7A" w:rsidP="00E95E7A">
      <w:pPr>
        <w:spacing w:line="360" w:lineRule="exact"/>
        <w:ind w:left="1680" w:firstLine="420"/>
      </w:pPr>
      <w:r>
        <w:rPr>
          <w:rFonts w:hint="eastAsia"/>
        </w:rPr>
        <w:t>表</w:t>
      </w:r>
      <w:r>
        <w:rPr>
          <w:rFonts w:hint="eastAsia"/>
        </w:rPr>
        <w:t>4.11</w:t>
      </w:r>
      <w:r>
        <w:rPr>
          <w:rFonts w:hint="eastAsia"/>
        </w:rPr>
        <w:t>提问</w:t>
      </w:r>
      <w:r w:rsidR="00E91CD3">
        <w:rPr>
          <w:rFonts w:hint="eastAsia"/>
        </w:rPr>
        <w:t>回复</w:t>
      </w:r>
      <w:r>
        <w:rPr>
          <w:rFonts w:hint="eastAsia"/>
        </w:rPr>
        <w:t>表（</w:t>
      </w:r>
      <w:r w:rsidRPr="00E95E7A">
        <w:t>ES_QUEREPLY</w:t>
      </w:r>
      <w:r>
        <w:rPr>
          <w:rFonts w:hint="eastAsia"/>
        </w:rPr>
        <w:t>）</w:t>
      </w:r>
    </w:p>
    <w:tbl>
      <w:tblPr>
        <w:tblW w:w="7804" w:type="dxa"/>
        <w:tblLook w:val="04A0" w:firstRow="1" w:lastRow="0" w:firstColumn="1" w:lastColumn="0" w:noHBand="0" w:noVBand="1"/>
      </w:tblPr>
      <w:tblGrid>
        <w:gridCol w:w="1696"/>
        <w:gridCol w:w="2422"/>
        <w:gridCol w:w="2127"/>
        <w:gridCol w:w="1559"/>
      </w:tblGrid>
      <w:tr w:rsidR="00E95E7A"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717CBE" w:rsidP="00E95E7A">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bl>
    <w:p w:rsidR="005146BB" w:rsidRDefault="005146BB" w:rsidP="00D1413B">
      <w:pPr>
        <w:spacing w:line="360" w:lineRule="exact"/>
      </w:pPr>
    </w:p>
    <w:p w:rsidR="000F7EA1" w:rsidRDefault="000F7EA1" w:rsidP="000F7EA1">
      <w:pPr>
        <w:spacing w:line="360" w:lineRule="exact"/>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p>
    <w:tbl>
      <w:tblPr>
        <w:tblW w:w="7804" w:type="dxa"/>
        <w:tblLook w:val="04A0" w:firstRow="1" w:lastRow="0" w:firstColumn="1" w:lastColumn="0" w:noHBand="0" w:noVBand="1"/>
      </w:tblPr>
      <w:tblGrid>
        <w:gridCol w:w="1696"/>
        <w:gridCol w:w="2422"/>
        <w:gridCol w:w="2127"/>
        <w:gridCol w:w="1559"/>
      </w:tblGrid>
      <w:tr w:rsidR="000F7EA1"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360F09" w:rsidP="00B823F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lastRenderedPageBreak/>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bl>
    <w:p w:rsidR="00705AB3" w:rsidRDefault="00705AB3" w:rsidP="00D1413B">
      <w:pPr>
        <w:spacing w:line="360" w:lineRule="exact"/>
      </w:pPr>
    </w:p>
    <w:p w:rsidR="00717149" w:rsidRDefault="00717149" w:rsidP="00717149">
      <w:pPr>
        <w:spacing w:line="360" w:lineRule="exact"/>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p>
    <w:tbl>
      <w:tblPr>
        <w:tblW w:w="7804" w:type="dxa"/>
        <w:tblLook w:val="04A0" w:firstRow="1" w:lastRow="0" w:firstColumn="1" w:lastColumn="0" w:noHBand="0" w:noVBand="1"/>
      </w:tblPr>
      <w:tblGrid>
        <w:gridCol w:w="1696"/>
        <w:gridCol w:w="2422"/>
        <w:gridCol w:w="2127"/>
        <w:gridCol w:w="1559"/>
      </w:tblGrid>
      <w:tr w:rsidR="00280934"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6262A3" w:rsidP="00280934">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bl>
    <w:p w:rsidR="00661512" w:rsidRDefault="00661512" w:rsidP="00D1413B">
      <w:pPr>
        <w:spacing w:line="360" w:lineRule="exact"/>
      </w:pPr>
    </w:p>
    <w:p w:rsidR="00D54FC0" w:rsidRDefault="00D54FC0" w:rsidP="00D54FC0">
      <w:pPr>
        <w:spacing w:line="360" w:lineRule="exact"/>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p>
    <w:tbl>
      <w:tblPr>
        <w:tblW w:w="8141" w:type="dxa"/>
        <w:tblLook w:val="04A0" w:firstRow="1" w:lastRow="0" w:firstColumn="1" w:lastColumn="0" w:noHBand="0" w:noVBand="1"/>
      </w:tblPr>
      <w:tblGrid>
        <w:gridCol w:w="1696"/>
        <w:gridCol w:w="2759"/>
        <w:gridCol w:w="2127"/>
        <w:gridCol w:w="1559"/>
      </w:tblGrid>
      <w:tr w:rsidR="00D54FC0" w:rsidRPr="00FC702C"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381732" w:rsidP="00D54FC0">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类型</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机构</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图片</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lastRenderedPageBreak/>
              <w:t>举报时间</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REPORT_TIME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用户</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处理状态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回复对象</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REPLY_ID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其他举报原因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OTHER_REPORT_REASON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bl>
    <w:p w:rsidR="00661512" w:rsidRDefault="00661512" w:rsidP="00D1413B">
      <w:pPr>
        <w:spacing w:line="360" w:lineRule="exact"/>
      </w:pPr>
    </w:p>
    <w:p w:rsidR="00422176" w:rsidRDefault="00422176" w:rsidP="00422176">
      <w:pPr>
        <w:spacing w:line="360" w:lineRule="exact"/>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p>
    <w:tbl>
      <w:tblPr>
        <w:tblW w:w="8141" w:type="dxa"/>
        <w:tblLook w:val="04A0" w:firstRow="1" w:lastRow="0" w:firstColumn="1" w:lastColumn="0" w:noHBand="0" w:noVBand="1"/>
      </w:tblPr>
      <w:tblGrid>
        <w:gridCol w:w="1696"/>
        <w:gridCol w:w="2759"/>
        <w:gridCol w:w="2127"/>
        <w:gridCol w:w="1559"/>
      </w:tblGrid>
      <w:tr w:rsidR="0042217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103A62" w:rsidP="00422176">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标题</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描述</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bl>
    <w:p w:rsidR="00661512" w:rsidRDefault="00661512" w:rsidP="00D1413B">
      <w:pPr>
        <w:spacing w:line="360" w:lineRule="exact"/>
      </w:pPr>
    </w:p>
    <w:p w:rsidR="00E95290" w:rsidRDefault="00E95290" w:rsidP="00E95290">
      <w:pPr>
        <w:spacing w:line="360" w:lineRule="exact"/>
        <w:ind w:left="1680" w:firstLine="420"/>
      </w:pPr>
      <w:r>
        <w:rPr>
          <w:rFonts w:hint="eastAsia"/>
        </w:rPr>
        <w:t>表</w:t>
      </w:r>
      <w:r w:rsidR="00332ABE">
        <w:rPr>
          <w:rFonts w:hint="eastAsia"/>
        </w:rPr>
        <w:t>4.16</w:t>
      </w:r>
      <w:r>
        <w:rPr>
          <w:rFonts w:hint="eastAsia"/>
        </w:rPr>
        <w:t>用户支持表（</w:t>
      </w:r>
      <w:r w:rsidRPr="00E95E7A">
        <w:t>ES_</w:t>
      </w:r>
      <w:r w:rsidRPr="000F7EA1">
        <w:t xml:space="preserve"> </w:t>
      </w:r>
      <w:r w:rsidRPr="005960D9">
        <w:t>SUPPORT</w:t>
      </w:r>
      <w:r>
        <w:rPr>
          <w:rFonts w:hint="eastAsia"/>
        </w:rPr>
        <w:t>）</w:t>
      </w:r>
    </w:p>
    <w:tbl>
      <w:tblPr>
        <w:tblW w:w="8230" w:type="dxa"/>
        <w:tblLook w:val="04A0" w:firstRow="1" w:lastRow="0" w:firstColumn="1" w:lastColumn="0" w:noHBand="0" w:noVBand="1"/>
      </w:tblPr>
      <w:tblGrid>
        <w:gridCol w:w="1785"/>
        <w:gridCol w:w="2759"/>
        <w:gridCol w:w="2127"/>
        <w:gridCol w:w="1559"/>
      </w:tblGrid>
      <w:tr w:rsidR="00E95290" w:rsidRPr="00FC702C"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用户</w:t>
            </w:r>
            <w:r w:rsidRPr="005960D9">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是否支持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lastRenderedPageBreak/>
              <w:t>评论表</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bl>
    <w:p w:rsidR="005A2EFB" w:rsidRPr="00E95290" w:rsidRDefault="005A2EFB" w:rsidP="00D1413B">
      <w:pPr>
        <w:spacing w:line="360" w:lineRule="exact"/>
      </w:pPr>
    </w:p>
    <w:p w:rsidR="00F11A8F" w:rsidRDefault="00F11A8F" w:rsidP="00F11A8F">
      <w:pPr>
        <w:spacing w:line="360" w:lineRule="exact"/>
        <w:ind w:left="1680" w:firstLine="420"/>
      </w:pPr>
      <w:r>
        <w:rPr>
          <w:rFonts w:hint="eastAsia"/>
        </w:rPr>
        <w:t>表</w:t>
      </w:r>
      <w:r>
        <w:rPr>
          <w:rFonts w:hint="eastAsia"/>
        </w:rPr>
        <w:t>4.17</w:t>
      </w:r>
      <w:r>
        <w:rPr>
          <w:rFonts w:hint="eastAsia"/>
        </w:rPr>
        <w:t>访客表（</w:t>
      </w:r>
      <w:r w:rsidRPr="00E95E7A">
        <w:t>ES_</w:t>
      </w:r>
      <w:r>
        <w:t>VISIT</w:t>
      </w:r>
      <w:r>
        <w:rPr>
          <w:rFonts w:hint="eastAsia"/>
        </w:rPr>
        <w:t>）</w:t>
      </w:r>
    </w:p>
    <w:tbl>
      <w:tblPr>
        <w:tblW w:w="8230" w:type="dxa"/>
        <w:tblLook w:val="04A0" w:firstRow="1" w:lastRow="0" w:firstColumn="1" w:lastColumn="0" w:noHBand="0" w:noVBand="1"/>
      </w:tblPr>
      <w:tblGrid>
        <w:gridCol w:w="1785"/>
        <w:gridCol w:w="2759"/>
        <w:gridCol w:w="2127"/>
        <w:gridCol w:w="1559"/>
      </w:tblGrid>
      <w:tr w:rsidR="00F11A8F" w:rsidRPr="00FC702C"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335753" w:rsidP="00F11A8F">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用户</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机构</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访客</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bl>
    <w:p w:rsidR="002031D5" w:rsidRDefault="002031D5"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553699" w:rsidRDefault="00553699" w:rsidP="00553699">
      <w:pPr>
        <w:pStyle w:val="3"/>
        <w:rPr>
          <w:rFonts w:ascii="宋体" w:hAnsi="宋体"/>
          <w:sz w:val="24"/>
          <w:szCs w:val="24"/>
        </w:rPr>
      </w:pPr>
      <w:bookmarkStart w:id="137" w:name="_Toc421781205"/>
      <w:r w:rsidRPr="003826E3">
        <w:rPr>
          <w:rFonts w:ascii="宋体" w:hAnsi="宋体"/>
          <w:sz w:val="24"/>
          <w:szCs w:val="24"/>
        </w:rPr>
        <w:t>4.2.3 数据库的逻辑设计</w:t>
      </w:r>
      <w:bookmarkEnd w:id="137"/>
    </w:p>
    <w:p w:rsidR="0078070B" w:rsidRDefault="003D3F5D" w:rsidP="003D3F5D">
      <w:r>
        <w:tab/>
      </w:r>
      <w:r w:rsidR="0078070B">
        <w:rPr>
          <w:rFonts w:hint="eastAsia"/>
        </w:rPr>
        <w:t>在这里</w:t>
      </w:r>
      <w:r w:rsidR="0078070B">
        <w:t>使用的是</w:t>
      </w:r>
      <w:r w:rsidR="0078070B" w:rsidRPr="00B10692">
        <w:t>PowerDesigner</w:t>
      </w:r>
      <w:r w:rsidR="0078070B">
        <w:rPr>
          <w:rFonts w:hint="eastAsia"/>
        </w:rPr>
        <w:t>来进行</w:t>
      </w:r>
      <w:r w:rsidR="0078070B">
        <w:t>数据库的设计。</w:t>
      </w:r>
      <w:r w:rsidR="0078070B" w:rsidRPr="0078070B">
        <w:rPr>
          <w:rFonts w:hint="eastAsia"/>
        </w:rPr>
        <w:t>PowerDesigner</w:t>
      </w:r>
      <w:r w:rsidR="0078070B" w:rsidRPr="0078070B">
        <w:rPr>
          <w:rFonts w:hint="eastAsia"/>
        </w:rPr>
        <w:t>是</w:t>
      </w:r>
      <w:r w:rsidR="0078070B" w:rsidRPr="0078070B">
        <w:rPr>
          <w:rFonts w:hint="eastAsia"/>
        </w:rPr>
        <w:t>Sybase</w:t>
      </w:r>
      <w:r w:rsidR="0078070B" w:rsidRPr="0078070B">
        <w:rPr>
          <w:rFonts w:hint="eastAsia"/>
        </w:rPr>
        <w:t>的企业建模和设计解决方案，采用模型驱动方法，将业务与</w:t>
      </w:r>
      <w:r w:rsidR="0078070B" w:rsidRPr="0078070B">
        <w:rPr>
          <w:rFonts w:hint="eastAsia"/>
        </w:rPr>
        <w:t>IT</w:t>
      </w:r>
      <w:r w:rsidR="0078070B" w:rsidRPr="0078070B">
        <w:rPr>
          <w:rFonts w:hint="eastAsia"/>
        </w:rPr>
        <w:t>结合起来，可帮助部署有效的企业体系架构，并为研发生命周期管理提供强大的分析与设计技术。</w:t>
      </w:r>
      <w:r w:rsidR="0078070B" w:rsidRPr="0078070B">
        <w:rPr>
          <w:rFonts w:hint="eastAsia"/>
        </w:rPr>
        <w:t>PowerDesigner</w:t>
      </w:r>
      <w:r w:rsidR="0078070B" w:rsidRPr="0078070B">
        <w:rPr>
          <w:rFonts w:hint="eastAsia"/>
        </w:rPr>
        <w:t>独具匠心地将多种标准数据建模技术（</w:t>
      </w:r>
      <w:r w:rsidR="0078070B" w:rsidRPr="0078070B">
        <w:rPr>
          <w:rFonts w:hint="eastAsia"/>
        </w:rPr>
        <w:t>UML</w:t>
      </w:r>
      <w:r w:rsidR="0078070B" w:rsidRPr="0078070B">
        <w:rPr>
          <w:rFonts w:hint="eastAsia"/>
        </w:rPr>
        <w:t>、业务流程建模以及市场领先的数据建模）集成一体，并与</w:t>
      </w:r>
      <w:r w:rsidR="0078070B" w:rsidRPr="0078070B">
        <w:rPr>
          <w:rFonts w:hint="eastAsia"/>
        </w:rPr>
        <w:t xml:space="preserve"> .NET</w:t>
      </w:r>
      <w:r w:rsidR="0078070B" w:rsidRPr="0078070B">
        <w:rPr>
          <w:rFonts w:hint="eastAsia"/>
        </w:rPr>
        <w:t>、</w:t>
      </w:r>
      <w:r w:rsidR="0078070B" w:rsidRPr="0078070B">
        <w:rPr>
          <w:rFonts w:hint="eastAsia"/>
        </w:rPr>
        <w:t>WorkSpace</w:t>
      </w:r>
      <w:r w:rsidR="0078070B" w:rsidRPr="0078070B">
        <w:rPr>
          <w:rFonts w:hint="eastAsia"/>
        </w:rPr>
        <w:t>、</w:t>
      </w:r>
      <w:r w:rsidR="0078070B" w:rsidRPr="0078070B">
        <w:rPr>
          <w:rFonts w:hint="eastAsia"/>
        </w:rPr>
        <w:t>PowerBuilder</w:t>
      </w:r>
      <w:r w:rsidR="0078070B" w:rsidRPr="0078070B">
        <w:rPr>
          <w:rFonts w:hint="eastAsia"/>
        </w:rPr>
        <w:t>、</w:t>
      </w:r>
      <w:r w:rsidR="0078070B" w:rsidRPr="0078070B">
        <w:rPr>
          <w:rFonts w:hint="eastAsia"/>
        </w:rPr>
        <w:t>Java</w:t>
      </w:r>
      <w:r w:rsidR="0078070B" w:rsidRPr="0078070B">
        <w:rPr>
          <w:rFonts w:hint="eastAsia"/>
        </w:rPr>
        <w:t>™、</w:t>
      </w:r>
      <w:r w:rsidR="0078070B" w:rsidRPr="0078070B">
        <w:rPr>
          <w:rFonts w:hint="eastAsia"/>
        </w:rPr>
        <w:t xml:space="preserve">Eclipse </w:t>
      </w:r>
      <w:r w:rsidR="0078070B" w:rsidRPr="0078070B">
        <w:rPr>
          <w:rFonts w:hint="eastAsia"/>
        </w:rPr>
        <w:t>等主流开发平台集成起来，从而为传统的软件开发周期管理提供业务分析和规范的数据库设计解决方案。此外，它支持</w:t>
      </w:r>
      <w:r w:rsidR="0078070B" w:rsidRPr="0078070B">
        <w:rPr>
          <w:rFonts w:hint="eastAsia"/>
        </w:rPr>
        <w:t>60</w:t>
      </w:r>
      <w:r w:rsidR="0078070B" w:rsidRPr="0078070B">
        <w:rPr>
          <w:rFonts w:hint="eastAsia"/>
        </w:rPr>
        <w:t>多种关系数据库管理系统（</w:t>
      </w:r>
      <w:r w:rsidR="0078070B" w:rsidRPr="0078070B">
        <w:rPr>
          <w:rFonts w:hint="eastAsia"/>
        </w:rPr>
        <w:t>RDBMS</w:t>
      </w:r>
      <w:r w:rsidR="0078070B" w:rsidRPr="0078070B">
        <w:rPr>
          <w:rFonts w:hint="eastAsia"/>
        </w:rPr>
        <w:t>）</w:t>
      </w:r>
      <w:r w:rsidR="0078070B" w:rsidRPr="0078070B">
        <w:rPr>
          <w:rFonts w:hint="eastAsia"/>
        </w:rPr>
        <w:t>/</w:t>
      </w:r>
      <w:r w:rsidR="0078070B" w:rsidRPr="0078070B">
        <w:rPr>
          <w:rFonts w:hint="eastAsia"/>
        </w:rPr>
        <w:t>版本。</w:t>
      </w:r>
    </w:p>
    <w:p w:rsidR="003D3F5D" w:rsidRDefault="003D3F5D" w:rsidP="0078070B">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t>只涉及到机构模块与相册模块</w:t>
      </w:r>
      <w:r>
        <w:rPr>
          <w:rFonts w:hint="eastAsia"/>
        </w:rPr>
        <w:t>，</w:t>
      </w:r>
      <w:r>
        <w:t>这里主要涉及这两个模块相关的表之间的关系。</w:t>
      </w:r>
      <w:r w:rsidR="00E20E11">
        <w:rPr>
          <w:rFonts w:hint="eastAsia"/>
        </w:rPr>
        <w:t>其中最主要的</w:t>
      </w:r>
      <w:r w:rsidR="00FB5334">
        <w:t>为机构与图片关系为一对多关系</w:t>
      </w:r>
      <w:r w:rsidR="00FB5334">
        <w:rPr>
          <w:rFonts w:hint="eastAsia"/>
        </w:rPr>
        <w:t>，</w:t>
      </w:r>
      <w:r w:rsidR="00FB5334">
        <w:t>机构</w:t>
      </w:r>
      <w:r w:rsidR="00FB5334">
        <w:rPr>
          <w:rFonts w:hint="eastAsia"/>
        </w:rPr>
        <w:t>表</w:t>
      </w:r>
      <w:r w:rsidR="00FB5334">
        <w:t>与审核</w:t>
      </w:r>
      <w:r w:rsidR="00FB5334">
        <w:rPr>
          <w:rFonts w:hint="eastAsia"/>
        </w:rPr>
        <w:t>表</w:t>
      </w:r>
      <w:r w:rsidR="00FB5334">
        <w:t>的关系为一对一，图片与审核关系一对一。这里还展示了</w:t>
      </w:r>
      <w:r w:rsidR="00FB5334">
        <w:rPr>
          <w:rFonts w:hint="eastAsia"/>
        </w:rPr>
        <w:t>机构</w:t>
      </w:r>
      <w:r w:rsidR="00FB5334">
        <w:t>与收藏、访问</w:t>
      </w:r>
      <w:r w:rsidR="00FB5334">
        <w:rPr>
          <w:rFonts w:hint="eastAsia"/>
        </w:rPr>
        <w:t>表</w:t>
      </w:r>
      <w:r w:rsidR="00FB5334">
        <w:t>的</w:t>
      </w:r>
      <w:r w:rsidR="00FB5334">
        <w:rPr>
          <w:rFonts w:hint="eastAsia"/>
        </w:rPr>
        <w:t>的</w:t>
      </w:r>
      <w:r w:rsidR="00FB5334">
        <w:t>关系。</w:t>
      </w:r>
    </w:p>
    <w:p w:rsidR="00B10692" w:rsidRPr="003D3F5D" w:rsidRDefault="00B10692" w:rsidP="003D3F5D">
      <w:r>
        <w:tab/>
      </w:r>
    </w:p>
    <w:p w:rsidR="00551E09" w:rsidRDefault="003D3F5D" w:rsidP="00551E09">
      <w:pPr>
        <w:spacing w:line="360" w:lineRule="exact"/>
      </w:pPr>
      <w:r w:rsidRPr="003D3F5D">
        <w:rPr>
          <w:rFonts w:hint="eastAsia"/>
          <w:noProof/>
        </w:rPr>
        <w:drawing>
          <wp:anchor distT="0" distB="0" distL="114300" distR="114300" simplePos="0" relativeHeight="251665408" behindDoc="0" locked="0" layoutInCell="1" allowOverlap="1" wp14:anchorId="29846C1F" wp14:editId="5834B4F5">
            <wp:simplePos x="0" y="0"/>
            <wp:positionH relativeFrom="column">
              <wp:posOffset>0</wp:posOffset>
            </wp:positionH>
            <wp:positionV relativeFrom="paragraph">
              <wp:posOffset>227965</wp:posOffset>
            </wp:positionV>
            <wp:extent cx="5274310" cy="3752576"/>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52576"/>
                    </a:xfrm>
                    <a:prstGeom prst="rect">
                      <a:avLst/>
                    </a:prstGeom>
                    <a:noFill/>
                    <a:ln>
                      <a:noFill/>
                    </a:ln>
                  </pic:spPr>
                </pic:pic>
              </a:graphicData>
            </a:graphic>
          </wp:anchor>
        </w:drawing>
      </w:r>
      <w:bookmarkStart w:id="138" w:name="_Toc421781207"/>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Pr="00551E09" w:rsidRDefault="00551E09" w:rsidP="00551E09">
      <w:pPr>
        <w:spacing w:line="360" w:lineRule="exact"/>
      </w:pPr>
    </w:p>
    <w:p w:rsidR="00551E09" w:rsidRPr="005F0B07" w:rsidRDefault="00551E09" w:rsidP="00551E09">
      <w:pPr>
        <w:pStyle w:val="1"/>
        <w:rPr>
          <w:rFonts w:ascii="黑体" w:eastAsia="黑体" w:hAnsi="黑体"/>
          <w:sz w:val="30"/>
          <w:szCs w:val="30"/>
        </w:rPr>
      </w:pPr>
      <w:r w:rsidRPr="005F0B07">
        <w:rPr>
          <w:rFonts w:ascii="黑体" w:eastAsia="黑体" w:hAnsi="黑体" w:hint="eastAsia"/>
          <w:sz w:val="30"/>
          <w:szCs w:val="30"/>
        </w:rPr>
        <w:t>5详细设计与系统实现</w:t>
      </w:r>
      <w:bookmarkEnd w:id="138"/>
    </w:p>
    <w:p w:rsidR="00551E09" w:rsidRPr="003826E3" w:rsidRDefault="00551E09" w:rsidP="00551E09">
      <w:pPr>
        <w:pStyle w:val="2"/>
        <w:rPr>
          <w:rFonts w:ascii="黑体" w:hAnsi="黑体"/>
          <w:sz w:val="28"/>
          <w:szCs w:val="28"/>
        </w:rPr>
      </w:pPr>
      <w:bookmarkStart w:id="139" w:name="_Toc421781208"/>
      <w:r w:rsidRPr="003826E3">
        <w:rPr>
          <w:rFonts w:ascii="黑体" w:hAnsi="黑体" w:hint="eastAsia"/>
          <w:sz w:val="28"/>
          <w:szCs w:val="28"/>
        </w:rPr>
        <w:t>5.1系统流程</w:t>
      </w:r>
      <w:del w:id="140" w:author="china" w:date="2016-05-30T17:00:00Z">
        <w:r w:rsidRPr="003826E3" w:rsidDel="003C068A">
          <w:rPr>
            <w:rFonts w:ascii="黑体" w:hAnsi="黑体" w:hint="eastAsia"/>
            <w:sz w:val="28"/>
            <w:szCs w:val="28"/>
          </w:rPr>
          <w:delText>图</w:delText>
        </w:r>
      </w:del>
      <w:bookmarkEnd w:id="139"/>
    </w:p>
    <w:p w:rsidR="003C068A" w:rsidRDefault="00EF24D7" w:rsidP="00D1413B">
      <w:pPr>
        <w:spacing w:line="360" w:lineRule="exact"/>
        <w:rPr>
          <w:ins w:id="141" w:author="china" w:date="2016-05-30T17:00:00Z"/>
        </w:rPr>
      </w:pPr>
      <w:r>
        <w:t>1</w:t>
      </w:r>
      <w:r>
        <w:rPr>
          <w:rFonts w:hint="eastAsia"/>
        </w:rPr>
        <w:t>、机构</w:t>
      </w:r>
      <w:r>
        <w:t>管理流程</w:t>
      </w:r>
      <w:del w:id="142" w:author="china" w:date="2016-05-30T17:00:00Z">
        <w:r w:rsidDel="003C068A">
          <w:delText>图</w:delText>
        </w:r>
      </w:del>
    </w:p>
    <w:p w:rsidR="00916569" w:rsidRDefault="003C068A">
      <w:pPr>
        <w:spacing w:line="360" w:lineRule="exact"/>
        <w:ind w:firstLineChars="150" w:firstLine="315"/>
        <w:pPrChange w:id="143" w:author="china" w:date="2016-05-30T17:00:00Z">
          <w:pPr>
            <w:spacing w:line="360" w:lineRule="exact"/>
          </w:pPr>
        </w:pPrChange>
      </w:pPr>
      <w:moveToRangeStart w:id="144" w:author="china" w:date="2016-05-30T17:00:00Z" w:name="move452390945"/>
      <w:moveTo w:id="145" w:author="china" w:date="2016-05-30T17:00:00Z">
        <w:r>
          <w:rPr>
            <w:rFonts w:hint="eastAsia"/>
          </w:rPr>
          <w:t>如图</w:t>
        </w:r>
      </w:moveTo>
      <w:ins w:id="146" w:author="china" w:date="2016-05-30T17:00:00Z">
        <w:r>
          <w:rPr>
            <w:rFonts w:hint="eastAsia"/>
          </w:rPr>
          <w:t>5.1</w:t>
        </w:r>
      </w:ins>
      <w:moveTo w:id="147" w:author="china" w:date="2016-05-30T17:00:00Z">
        <w:r>
          <w:rPr>
            <w:rFonts w:hint="eastAsia"/>
          </w:rPr>
          <w:t>所示</w:t>
        </w:r>
        <w:r>
          <w:t>，由运营人员新增机构之后，机构处于未激活即冻结状态，</w:t>
        </w:r>
        <w:r>
          <w:rPr>
            <w:rFonts w:hint="eastAsia"/>
          </w:rPr>
          <w:t>等待用户</w:t>
        </w:r>
        <w:r>
          <w:t>认领机构，该机构在前台展示，允许用户评论上传图片等。</w:t>
        </w:r>
        <w:r>
          <w:rPr>
            <w:rFonts w:hint="eastAsia"/>
          </w:rPr>
          <w:t>用户认领机构后</w:t>
        </w:r>
        <w:r>
          <w:t>，</w:t>
        </w:r>
        <w:r>
          <w:rPr>
            <w:rFonts w:hint="eastAsia"/>
          </w:rPr>
          <w:t>成为该机构</w:t>
        </w:r>
        <w:r>
          <w:t>管理员，</w:t>
        </w:r>
        <w:r>
          <w:rPr>
            <w:rFonts w:hint="eastAsia"/>
          </w:rPr>
          <w:t>负责审核</w:t>
        </w:r>
        <w:r>
          <w:t>上传到该机构的图片</w:t>
        </w:r>
        <w:r>
          <w:rPr>
            <w:rFonts w:hint="eastAsia"/>
          </w:rPr>
          <w:t>与</w:t>
        </w:r>
        <w:r>
          <w:t>对该机构的评论。</w:t>
        </w:r>
      </w:moveTo>
      <w:moveToRangeEnd w:id="144"/>
    </w:p>
    <w:p w:rsidR="00DF7722" w:rsidRPr="00893719" w:rsidRDefault="00DF7722" w:rsidP="00D1413B">
      <w:pPr>
        <w:spacing w:line="360" w:lineRule="exact"/>
      </w:pPr>
      <w:r>
        <w:rPr>
          <w:noProof/>
        </w:rPr>
        <w:drawing>
          <wp:anchor distT="0" distB="0" distL="114300" distR="114300" simplePos="0" relativeHeight="251671552" behindDoc="0" locked="0" layoutInCell="1" allowOverlap="1" wp14:anchorId="1E278DEC" wp14:editId="6E7C58E5">
            <wp:simplePos x="0" y="0"/>
            <wp:positionH relativeFrom="column">
              <wp:posOffset>0</wp:posOffset>
            </wp:positionH>
            <wp:positionV relativeFrom="paragraph">
              <wp:posOffset>227965</wp:posOffset>
            </wp:positionV>
            <wp:extent cx="2866667" cy="4466667"/>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66667" cy="4466667"/>
                    </a:xfrm>
                    <a:prstGeom prst="rect">
                      <a:avLst/>
                    </a:prstGeom>
                  </pic:spPr>
                </pic:pic>
              </a:graphicData>
            </a:graphic>
          </wp:anchor>
        </w:drawing>
      </w:r>
      <w:r w:rsidR="00893719">
        <w:tab/>
      </w:r>
    </w:p>
    <w:p w:rsidR="00893719" w:rsidRPr="00FA5FDB" w:rsidRDefault="00893719" w:rsidP="00893719">
      <w:pPr>
        <w:ind w:left="420" w:firstLine="420"/>
      </w:pPr>
      <w:r>
        <w:t>图</w:t>
      </w:r>
      <w:r>
        <w:rPr>
          <w:rFonts w:hint="eastAsia"/>
        </w:rPr>
        <w:t xml:space="preserve">5.1 </w:t>
      </w:r>
      <w:r>
        <w:rPr>
          <w:rFonts w:hint="eastAsia"/>
        </w:rPr>
        <w:t>机构管理流程图</w:t>
      </w:r>
    </w:p>
    <w:p w:rsidR="00916569" w:rsidRDefault="00170628" w:rsidP="00D1413B">
      <w:pPr>
        <w:spacing w:line="360" w:lineRule="exact"/>
      </w:pPr>
      <w:r>
        <w:tab/>
      </w:r>
      <w:moveFromRangeStart w:id="148" w:author="china" w:date="2016-05-30T17:00:00Z" w:name="move452390945"/>
      <w:moveFrom w:id="149" w:author="china" w:date="2016-05-30T17:00:00Z">
        <w:r w:rsidDel="003C068A">
          <w:rPr>
            <w:rFonts w:hint="eastAsia"/>
          </w:rPr>
          <w:t>如图所示</w:t>
        </w:r>
        <w:r w:rsidDel="003C068A">
          <w:t>，由运营人员新增机构之后，机构处于未激活即冻结状态，</w:t>
        </w:r>
        <w:r w:rsidDel="003C068A">
          <w:rPr>
            <w:rFonts w:hint="eastAsia"/>
          </w:rPr>
          <w:t>等待用户</w:t>
        </w:r>
        <w:r w:rsidDel="003C068A">
          <w:t>认领机构，该机构在前台展示，允许用户评论上传图片等。</w:t>
        </w:r>
        <w:r w:rsidR="009C2F6F" w:rsidDel="003C068A">
          <w:rPr>
            <w:rFonts w:hint="eastAsia"/>
          </w:rPr>
          <w:t>用户认领机构后</w:t>
        </w:r>
        <w:r w:rsidR="009C2F6F" w:rsidDel="003C068A">
          <w:t>，</w:t>
        </w:r>
        <w:r w:rsidR="009C2F6F" w:rsidDel="003C068A">
          <w:rPr>
            <w:rFonts w:hint="eastAsia"/>
          </w:rPr>
          <w:t>成为该机构</w:t>
        </w:r>
        <w:r w:rsidR="009C2F6F" w:rsidDel="003C068A">
          <w:t>管理员，</w:t>
        </w:r>
        <w:r w:rsidR="009C2F6F" w:rsidDel="003C068A">
          <w:rPr>
            <w:rFonts w:hint="eastAsia"/>
          </w:rPr>
          <w:t>负责审核</w:t>
        </w:r>
        <w:r w:rsidR="009C2F6F" w:rsidDel="003C068A">
          <w:t>上传到该机构的图片</w:t>
        </w:r>
        <w:r w:rsidR="009C2F6F" w:rsidDel="003C068A">
          <w:rPr>
            <w:rFonts w:hint="eastAsia"/>
          </w:rPr>
          <w:t>与</w:t>
        </w:r>
        <w:r w:rsidR="009C2F6F" w:rsidDel="003C068A">
          <w:t>对该机构的评论。</w:t>
        </w:r>
      </w:moveFrom>
      <w:moveFromRangeEnd w:id="148"/>
    </w:p>
    <w:p w:rsidR="00170628" w:rsidRDefault="00170628"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Pr="00893719" w:rsidRDefault="00727933" w:rsidP="00D1413B">
      <w:pPr>
        <w:spacing w:line="360" w:lineRule="exact"/>
      </w:pPr>
    </w:p>
    <w:p w:rsidR="00AD63F2" w:rsidRDefault="00AD63F2" w:rsidP="00D1413B">
      <w:pPr>
        <w:spacing w:line="360" w:lineRule="exact"/>
      </w:pPr>
      <w:r>
        <w:rPr>
          <w:rFonts w:hint="eastAsia"/>
        </w:rPr>
        <w:t>2</w:t>
      </w:r>
      <w:r>
        <w:rPr>
          <w:rFonts w:hint="eastAsia"/>
        </w:rPr>
        <w:t>、</w:t>
      </w:r>
      <w:r>
        <w:t>机构相册流程</w:t>
      </w:r>
      <w:del w:id="150" w:author="china" w:date="2016-05-30T17:00:00Z">
        <w:r w:rsidDel="003C068A">
          <w:delText>图</w:delText>
        </w:r>
      </w:del>
    </w:p>
    <w:p w:rsidR="008214D9" w:rsidRDefault="008214D9" w:rsidP="00D1413B">
      <w:pPr>
        <w:spacing w:line="360" w:lineRule="exact"/>
        <w:rPr>
          <w:noProof/>
        </w:rPr>
      </w:pPr>
      <w:r>
        <w:rPr>
          <w:noProof/>
        </w:rPr>
        <w:drawing>
          <wp:anchor distT="0" distB="0" distL="114300" distR="114300" simplePos="0" relativeHeight="251669504" behindDoc="0" locked="0" layoutInCell="1" allowOverlap="1" wp14:anchorId="0EF3E166" wp14:editId="3D1AC179">
            <wp:simplePos x="0" y="0"/>
            <wp:positionH relativeFrom="column">
              <wp:posOffset>0</wp:posOffset>
            </wp:positionH>
            <wp:positionV relativeFrom="paragraph">
              <wp:posOffset>227965</wp:posOffset>
            </wp:positionV>
            <wp:extent cx="3780952" cy="5619048"/>
            <wp:effectExtent l="0" t="0" r="0" b="127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80952" cy="5619048"/>
                    </a:xfrm>
                    <a:prstGeom prst="rect">
                      <a:avLst/>
                    </a:prstGeom>
                  </pic:spPr>
                </pic:pic>
              </a:graphicData>
            </a:graphic>
          </wp:anchor>
        </w:drawing>
      </w:r>
    </w:p>
    <w:p w:rsidR="00BC2ABB" w:rsidRDefault="00BC2ABB" w:rsidP="00D1413B">
      <w:pPr>
        <w:spacing w:line="360" w:lineRule="exact"/>
      </w:pPr>
      <w:r>
        <w:tab/>
      </w:r>
      <w:r>
        <w:rPr>
          <w:rFonts w:hint="eastAsia"/>
        </w:rPr>
        <w:t>如图所示</w:t>
      </w:r>
      <w:r>
        <w:t>：当进入机构相册</w:t>
      </w:r>
      <w:r>
        <w:rPr>
          <w:rFonts w:hint="eastAsia"/>
        </w:rPr>
        <w:t>页面时</w:t>
      </w:r>
      <w:r>
        <w:t>，可以选择上传该机构</w:t>
      </w:r>
      <w:r>
        <w:rPr>
          <w:rFonts w:hint="eastAsia"/>
        </w:rPr>
        <w:t>图片</w:t>
      </w:r>
      <w:r>
        <w:t>。</w:t>
      </w:r>
      <w:r>
        <w:rPr>
          <w:rFonts w:hint="eastAsia"/>
        </w:rPr>
        <w:t>然后，</w:t>
      </w:r>
      <w:r>
        <w:t>判断是否已经登录，已登录用户可以</w:t>
      </w:r>
      <w:r w:rsidR="008214D9">
        <w:rPr>
          <w:rFonts w:hint="eastAsia"/>
        </w:rPr>
        <w:t>上传</w:t>
      </w:r>
      <w:r w:rsidR="008214D9">
        <w:t>图片到机构相册。</w:t>
      </w:r>
      <w:r w:rsidR="008214D9">
        <w:rPr>
          <w:rFonts w:hint="eastAsia"/>
        </w:rPr>
        <w:t>上传完成后，</w:t>
      </w:r>
      <w:r w:rsidR="008214D9">
        <w:t>个人中心展示未审核状态，开始等待机构管理员审核图片。</w:t>
      </w:r>
    </w:p>
    <w:p w:rsidR="00727933" w:rsidRDefault="003C068A" w:rsidP="00D1413B">
      <w:pPr>
        <w:spacing w:line="360" w:lineRule="exact"/>
      </w:pPr>
      <w:ins w:id="151" w:author="china" w:date="2016-05-30T17:00:00Z">
        <w:r>
          <w:rPr>
            <w:rFonts w:hint="eastAsia"/>
          </w:rPr>
          <w:t>文字</w:t>
        </w:r>
        <w:r>
          <w:t>放到图前面</w:t>
        </w:r>
      </w:ins>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EF24D7" w:rsidRDefault="00AD63F2" w:rsidP="00D1413B">
      <w:pPr>
        <w:spacing w:line="360" w:lineRule="exact"/>
      </w:pPr>
      <w:r>
        <w:rPr>
          <w:rFonts w:hint="eastAsia"/>
        </w:rPr>
        <w:t>3</w:t>
      </w:r>
      <w:r w:rsidR="00EF24D7">
        <w:rPr>
          <w:rFonts w:hint="eastAsia"/>
        </w:rPr>
        <w:t>、</w:t>
      </w:r>
      <w:r>
        <w:rPr>
          <w:rFonts w:hint="eastAsia"/>
        </w:rPr>
        <w:t>机构和图片审核</w:t>
      </w:r>
      <w:r>
        <w:t>流程</w:t>
      </w:r>
      <w:del w:id="152" w:author="china" w:date="2016-05-30T17:00:00Z">
        <w:r w:rsidDel="003C068A">
          <w:delText>图</w:delText>
        </w:r>
      </w:del>
    </w:p>
    <w:p w:rsidR="00EF24D7" w:rsidRDefault="00ED740C" w:rsidP="00D1413B">
      <w:pPr>
        <w:spacing w:line="360" w:lineRule="exact"/>
      </w:pPr>
      <w:r>
        <w:rPr>
          <w:noProof/>
        </w:rPr>
        <w:drawing>
          <wp:anchor distT="0" distB="0" distL="114300" distR="114300" simplePos="0" relativeHeight="251667456" behindDoc="0" locked="0" layoutInCell="1" allowOverlap="1" wp14:anchorId="46BD2D89" wp14:editId="6288A879">
            <wp:simplePos x="0" y="0"/>
            <wp:positionH relativeFrom="column">
              <wp:posOffset>0</wp:posOffset>
            </wp:positionH>
            <wp:positionV relativeFrom="paragraph">
              <wp:posOffset>227965</wp:posOffset>
            </wp:positionV>
            <wp:extent cx="5274310" cy="486600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4866005"/>
                    </a:xfrm>
                    <a:prstGeom prst="rect">
                      <a:avLst/>
                    </a:prstGeom>
                  </pic:spPr>
                </pic:pic>
              </a:graphicData>
            </a:graphic>
          </wp:anchor>
        </w:drawing>
      </w:r>
    </w:p>
    <w:p w:rsidR="0012127D" w:rsidRPr="00FA5FDB" w:rsidRDefault="0012127D" w:rsidP="0012127D">
      <w:pPr>
        <w:jc w:val="center"/>
      </w:pPr>
      <w:r>
        <w:t>图</w:t>
      </w:r>
      <w:r>
        <w:rPr>
          <w:rFonts w:hint="eastAsia"/>
        </w:rPr>
        <w:t xml:space="preserve">5.3 </w:t>
      </w:r>
      <w:r>
        <w:rPr>
          <w:rFonts w:hint="eastAsia"/>
        </w:rPr>
        <w:t>机构</w:t>
      </w:r>
      <w:r>
        <w:t>图片审核</w:t>
      </w:r>
      <w:r>
        <w:rPr>
          <w:rFonts w:hint="eastAsia"/>
        </w:rPr>
        <w:t>流程图</w:t>
      </w:r>
    </w:p>
    <w:p w:rsidR="00916569" w:rsidRDefault="00C25DF6" w:rsidP="00D1413B">
      <w:pPr>
        <w:spacing w:line="360" w:lineRule="exact"/>
      </w:pPr>
      <w:r>
        <w:tab/>
      </w:r>
      <w:r>
        <w:rPr>
          <w:rFonts w:hint="eastAsia"/>
        </w:rPr>
        <w:t>如图所示，</w:t>
      </w:r>
      <w:r>
        <w:t>用户</w:t>
      </w:r>
      <w:r>
        <w:rPr>
          <w:rFonts w:hint="eastAsia"/>
        </w:rPr>
        <w:t>上传</w:t>
      </w:r>
      <w:r>
        <w:t>图片到机构相册时，</w:t>
      </w:r>
      <w:r>
        <w:rPr>
          <w:rFonts w:hint="eastAsia"/>
        </w:rPr>
        <w:t>提交到</w:t>
      </w:r>
      <w:r>
        <w:t>后台审核信息，如果审核通过，则可以正常展示在前台，否则不予展示，用户接收驳回信息</w:t>
      </w:r>
    </w:p>
    <w:p w:rsidR="00E32DF2" w:rsidRDefault="00E32DF2"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Pr="0012127D" w:rsidRDefault="00EC745A" w:rsidP="00D1413B">
      <w:pPr>
        <w:spacing w:line="360" w:lineRule="exact"/>
      </w:pPr>
    </w:p>
    <w:p w:rsidR="0049443F" w:rsidRDefault="0049443F" w:rsidP="0049443F">
      <w:pPr>
        <w:pStyle w:val="2"/>
        <w:rPr>
          <w:rFonts w:ascii="黑体" w:hAnsi="黑体"/>
          <w:sz w:val="28"/>
          <w:szCs w:val="28"/>
        </w:rPr>
      </w:pPr>
      <w:bookmarkStart w:id="153" w:name="_Toc421781210"/>
      <w:r>
        <w:rPr>
          <w:rFonts w:ascii="黑体" w:hAnsi="黑体" w:hint="eastAsia"/>
          <w:sz w:val="28"/>
          <w:szCs w:val="28"/>
        </w:rPr>
        <w:t>5.2</w:t>
      </w:r>
      <w:r w:rsidRPr="003826E3">
        <w:rPr>
          <w:rFonts w:ascii="黑体" w:hAnsi="黑体" w:hint="eastAsia"/>
          <w:sz w:val="28"/>
          <w:szCs w:val="28"/>
        </w:rPr>
        <w:t>系统实现</w:t>
      </w:r>
      <w:bookmarkEnd w:id="153"/>
    </w:p>
    <w:p w:rsidR="001703E0" w:rsidRPr="001703E0" w:rsidRDefault="001703E0" w:rsidP="001703E0">
      <w:r>
        <w:tab/>
      </w: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w:t>
      </w:r>
      <w:r>
        <w:t>的</w:t>
      </w:r>
      <w:r>
        <w:rPr>
          <w:rFonts w:hint="eastAsia"/>
        </w:rPr>
        <w:t>实现</w:t>
      </w:r>
      <w:r>
        <w:t>过程中</w:t>
      </w:r>
      <w:r>
        <w:rPr>
          <w:rFonts w:hint="eastAsia"/>
        </w:rPr>
        <w:t>，</w:t>
      </w:r>
      <w:r>
        <w:t>因为后台直接对数据库</w:t>
      </w:r>
      <w:r>
        <w:rPr>
          <w:rFonts w:hint="eastAsia"/>
        </w:rPr>
        <w:t>负责</w:t>
      </w:r>
      <w:r>
        <w:t>，因此我们先完成后台管理模块内容。</w:t>
      </w:r>
    </w:p>
    <w:p w:rsidR="004E42DF" w:rsidRDefault="0040293F" w:rsidP="004E42DF">
      <w:pPr>
        <w:pStyle w:val="3"/>
        <w:rPr>
          <w:rFonts w:ascii="宋体" w:hAnsi="宋体"/>
          <w:sz w:val="24"/>
          <w:szCs w:val="24"/>
        </w:rPr>
      </w:pPr>
      <w:bookmarkStart w:id="154" w:name="_Toc421781211"/>
      <w:r>
        <w:rPr>
          <w:rFonts w:ascii="宋体" w:hAnsi="宋体" w:hint="eastAsia"/>
          <w:sz w:val="24"/>
          <w:szCs w:val="24"/>
        </w:rPr>
        <w:t>5.2</w:t>
      </w:r>
      <w:r w:rsidRPr="003826E3">
        <w:rPr>
          <w:rFonts w:ascii="宋体" w:hAnsi="宋体" w:hint="eastAsia"/>
          <w:sz w:val="24"/>
          <w:szCs w:val="24"/>
        </w:rPr>
        <w:t>.1</w:t>
      </w:r>
      <w:bookmarkEnd w:id="154"/>
      <w:r w:rsidR="00B67A0A">
        <w:rPr>
          <w:rFonts w:ascii="宋体" w:hAnsi="宋体"/>
          <w:sz w:val="24"/>
          <w:szCs w:val="24"/>
        </w:rPr>
        <w:t xml:space="preserve"> </w:t>
      </w:r>
      <w:r w:rsidR="002D0757" w:rsidRPr="002D0757">
        <w:rPr>
          <w:rFonts w:hint="eastAsia"/>
        </w:rPr>
        <w:t>后台</w:t>
      </w:r>
      <w:r w:rsidR="00B67A0A">
        <w:t>机构管理</w:t>
      </w:r>
      <w:r w:rsidR="002D0757">
        <w:rPr>
          <w:rFonts w:hint="eastAsia"/>
        </w:rPr>
        <w:t>列表</w:t>
      </w:r>
    </w:p>
    <w:p w:rsidR="004E42DF" w:rsidRDefault="00B67A0A" w:rsidP="004E42DF">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sidR="003C1595">
        <w:rPr>
          <w:rFonts w:hint="eastAsia"/>
          <w:szCs w:val="16"/>
        </w:rPr>
        <w:t>。</w:t>
      </w:r>
    </w:p>
    <w:p w:rsidR="003C1595" w:rsidRDefault="00B67A0A" w:rsidP="00B67A0A">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sidR="003C1595">
        <w:rPr>
          <w:rFonts w:hint="eastAsia"/>
          <w:szCs w:val="16"/>
        </w:rPr>
        <w:t>。</w:t>
      </w:r>
    </w:p>
    <w:p w:rsidR="00B67A0A" w:rsidRPr="00694B77" w:rsidRDefault="003C1595" w:rsidP="00B67A0A">
      <w:r w:rsidRPr="00694B77">
        <w:t>3</w:t>
      </w:r>
      <w:r w:rsidR="00B67A0A" w:rsidRPr="00694B77">
        <w:rPr>
          <w:rFonts w:hint="eastAsia"/>
        </w:rPr>
        <w:t>、重要</w:t>
      </w:r>
      <w:r w:rsidR="00B67A0A" w:rsidRPr="00694B77">
        <w:t>流程：</w:t>
      </w:r>
    </w:p>
    <w:p w:rsidR="00B67A0A" w:rsidRPr="00B67A0A" w:rsidRDefault="00B67A0A" w:rsidP="00B67A0A">
      <w:pPr>
        <w:ind w:firstLine="420"/>
        <w:rPr>
          <w:szCs w:val="16"/>
        </w:rPr>
      </w:pPr>
      <w:r>
        <w:rPr>
          <w:rFonts w:hint="eastAsia"/>
        </w:rPr>
        <w:t>（</w:t>
      </w:r>
      <w:r>
        <w:rPr>
          <w:rFonts w:hint="eastAsia"/>
        </w:rPr>
        <w:t>1</w:t>
      </w:r>
      <w:r>
        <w:t>）</w:t>
      </w:r>
      <w:r>
        <w:rPr>
          <w:rFonts w:hint="eastAsia"/>
        </w:rPr>
        <w:t>修改机构信息，在列表中点击修改按钮，进入机构信息修改页面，修改相关信息点击保存，校验表单数据无误后则保存修改内容并提示修改成功。</w:t>
      </w:r>
    </w:p>
    <w:p w:rsidR="00B67A0A" w:rsidRDefault="00B67A0A" w:rsidP="00B67A0A">
      <w:pPr>
        <w:ind w:firstLine="420"/>
      </w:pPr>
      <w:r>
        <w:rPr>
          <w:rFonts w:hint="eastAsia"/>
        </w:rPr>
        <w:t>（</w:t>
      </w:r>
      <w:r>
        <w:rPr>
          <w:rFonts w:hint="eastAsia"/>
        </w:rPr>
        <w:t>2</w:t>
      </w:r>
      <w:r>
        <w:t>）</w:t>
      </w:r>
      <w:r>
        <w:rPr>
          <w:rFonts w:hint="eastAsia"/>
        </w:rPr>
        <w:t>删除评价，在列表中点击评价进入对应机构评价列表，点击对应评价删除，在弹窗中选择确定，则该评价被成功删除。</w:t>
      </w:r>
    </w:p>
    <w:p w:rsidR="00B67A0A" w:rsidRDefault="00B67A0A" w:rsidP="00B67A0A">
      <w:pPr>
        <w:ind w:firstLine="420"/>
      </w:pPr>
      <w:r>
        <w:rPr>
          <w:rFonts w:hint="eastAsia"/>
        </w:rPr>
        <w:t>（</w:t>
      </w:r>
      <w:r>
        <w:rPr>
          <w:rFonts w:hint="eastAsia"/>
        </w:rPr>
        <w:t>3</w:t>
      </w:r>
      <w:r>
        <w:t>）</w:t>
      </w:r>
      <w:r>
        <w:rPr>
          <w:rFonts w:hint="eastAsia"/>
        </w:rPr>
        <w:t>新增机构，点击新增按钮，进入机构新增页面，键入相关信息点击保存，校验表单数据无误后则保存修改内容并提示新增成功。</w:t>
      </w:r>
    </w:p>
    <w:p w:rsidR="00B67A0A" w:rsidRDefault="00B67A0A" w:rsidP="00B67A0A">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B67A0A" w:rsidRDefault="00B67A0A" w:rsidP="00B67A0A">
      <w:pPr>
        <w:ind w:firstLine="420"/>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B67A0A" w:rsidRDefault="00722612" w:rsidP="00722612">
      <w:r>
        <w:rPr>
          <w:rFonts w:hint="eastAsia"/>
        </w:rPr>
        <w:t>4</w:t>
      </w:r>
      <w:r>
        <w:rPr>
          <w:rFonts w:hint="eastAsia"/>
        </w:rPr>
        <w:t>、</w:t>
      </w:r>
      <w:r>
        <w:rPr>
          <w:rFonts w:hint="eastAsia"/>
        </w:rPr>
        <w:t>UI</w:t>
      </w:r>
      <w:r>
        <w:t>演示</w:t>
      </w:r>
    </w:p>
    <w:p w:rsidR="00722612" w:rsidRDefault="00A03A21" w:rsidP="00722612">
      <w:r>
        <w:rPr>
          <w:noProof/>
        </w:rPr>
        <w:drawing>
          <wp:inline distT="0" distB="0" distL="0" distR="0" wp14:anchorId="5C3F4A50" wp14:editId="2E4FF4F3">
            <wp:extent cx="5274310" cy="2647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7315"/>
                    </a:xfrm>
                    <a:prstGeom prst="rect">
                      <a:avLst/>
                    </a:prstGeom>
                  </pic:spPr>
                </pic:pic>
              </a:graphicData>
            </a:graphic>
          </wp:inline>
        </w:drawing>
      </w:r>
    </w:p>
    <w:p w:rsidR="004C4C4C" w:rsidRDefault="004C4C4C" w:rsidP="004C4C4C">
      <w:pPr>
        <w:jc w:val="center"/>
      </w:pPr>
      <w:r>
        <w:lastRenderedPageBreak/>
        <w:t>图</w:t>
      </w:r>
      <w:r>
        <w:rPr>
          <w:rFonts w:hint="eastAsia"/>
        </w:rPr>
        <w:t xml:space="preserve">5.4 </w:t>
      </w:r>
      <w:r>
        <w:rPr>
          <w:rFonts w:hint="eastAsia"/>
        </w:rPr>
        <w:t>机构</w:t>
      </w:r>
      <w:r>
        <w:t>管理列表</w:t>
      </w:r>
    </w:p>
    <w:p w:rsidR="00E81AB4" w:rsidRDefault="00E81AB4" w:rsidP="00E81AB4">
      <w:r>
        <w:tab/>
      </w:r>
      <w:r w:rsidR="003C1595">
        <w:t>说明：</w:t>
      </w:r>
    </w:p>
    <w:p w:rsidR="00A03A21" w:rsidRPr="003C1595" w:rsidRDefault="00D375D2" w:rsidP="00E81AB4">
      <w:pPr>
        <w:ind w:firstLine="420"/>
      </w:pPr>
      <w:r>
        <w:rPr>
          <w:rFonts w:hint="eastAsia"/>
        </w:rPr>
        <w:t>（</w:t>
      </w:r>
      <w:r>
        <w:rPr>
          <w:rFonts w:hint="eastAsia"/>
        </w:rPr>
        <w:t>1</w:t>
      </w:r>
      <w:r>
        <w:t>）</w:t>
      </w:r>
      <w:r w:rsidR="00A03A21" w:rsidRPr="003C1595">
        <w:rPr>
          <w:rFonts w:hint="eastAsia"/>
        </w:rPr>
        <w:t>搜索</w:t>
      </w:r>
      <w:r w:rsidR="00A03A21" w:rsidRPr="003C1595">
        <w:t>条件，</w:t>
      </w:r>
      <w:r w:rsidR="00A03A21" w:rsidRPr="003C1595">
        <w:rPr>
          <w:rFonts w:hint="eastAsia"/>
        </w:rPr>
        <w:t>包括</w:t>
      </w:r>
      <w:r w:rsidR="00A03A21" w:rsidRPr="003C1595">
        <w:t>机构名称关键词</w:t>
      </w:r>
      <w:r w:rsidR="00A03A21" w:rsidRPr="003C1595">
        <w:rPr>
          <w:rFonts w:hint="eastAsia"/>
        </w:rPr>
        <w:t>、</w:t>
      </w:r>
      <w:r w:rsidR="00A03A21" w:rsidRPr="003C1595">
        <w:t>机构创建日期、账号状态、机构类型、所在地（</w:t>
      </w:r>
      <w:r w:rsidR="00A03A21" w:rsidRPr="003C1595">
        <w:rPr>
          <w:rFonts w:hint="eastAsia"/>
        </w:rPr>
        <w:t>地级市）</w:t>
      </w:r>
      <w:r w:rsidR="00E13233">
        <w:rPr>
          <w:rFonts w:hint="eastAsia"/>
        </w:rPr>
        <w:t>。</w:t>
      </w:r>
    </w:p>
    <w:p w:rsidR="00A03A21" w:rsidRPr="003C1595" w:rsidRDefault="00694B77" w:rsidP="00D375D2">
      <w:pPr>
        <w:ind w:firstLine="420"/>
      </w:pPr>
      <w:r>
        <w:rPr>
          <w:rFonts w:hint="eastAsia"/>
        </w:rPr>
        <w:t>（</w:t>
      </w:r>
      <w:r>
        <w:rPr>
          <w:rFonts w:hint="eastAsia"/>
        </w:rPr>
        <w:t>2</w:t>
      </w:r>
      <w:r>
        <w:t>）</w:t>
      </w:r>
      <w:r w:rsidR="00A03A21" w:rsidRPr="003C1595">
        <w:rPr>
          <w:rFonts w:hint="eastAsia"/>
        </w:rPr>
        <w:t>操作</w:t>
      </w:r>
      <w:r w:rsidR="00A03A21" w:rsidRPr="003C1595">
        <w:t>按钮，点击进入对应机构的查看</w:t>
      </w:r>
      <w:r w:rsidR="00A03A21" w:rsidRPr="003C1595">
        <w:rPr>
          <w:rFonts w:hint="eastAsia"/>
        </w:rPr>
        <w:t>/</w:t>
      </w:r>
      <w:r w:rsidR="00A03A21" w:rsidRPr="003C1595">
        <w:rPr>
          <w:rFonts w:hint="eastAsia"/>
        </w:rPr>
        <w:t>修改</w:t>
      </w:r>
      <w:r w:rsidR="00A03A21" w:rsidRPr="003C1595">
        <w:rPr>
          <w:rFonts w:hint="eastAsia"/>
        </w:rPr>
        <w:t>/</w:t>
      </w:r>
      <w:r w:rsidR="00A03A21" w:rsidRPr="003C1595">
        <w:rPr>
          <w:rFonts w:hint="eastAsia"/>
        </w:rPr>
        <w:t>评价</w:t>
      </w:r>
      <w:r w:rsidR="00A03A21" w:rsidRPr="003C1595">
        <w:t>管理</w:t>
      </w:r>
      <w:r w:rsidR="00A03A21" w:rsidRPr="003C1595">
        <w:rPr>
          <w:rFonts w:hint="eastAsia"/>
        </w:rPr>
        <w:t>/</w:t>
      </w:r>
      <w:r w:rsidR="00A03A21" w:rsidRPr="003C1595">
        <w:rPr>
          <w:rFonts w:hint="eastAsia"/>
        </w:rPr>
        <w:t>相册</w:t>
      </w:r>
      <w:r w:rsidR="00A03A21" w:rsidRPr="003C1595">
        <w:t>管理</w:t>
      </w:r>
      <w:r w:rsidR="00A03A21" w:rsidRPr="003C1595">
        <w:rPr>
          <w:rFonts w:hint="eastAsia"/>
        </w:rPr>
        <w:t>/</w:t>
      </w:r>
      <w:r w:rsidR="00A03A21" w:rsidRPr="003C1595">
        <w:rPr>
          <w:rFonts w:hint="eastAsia"/>
        </w:rPr>
        <w:t>冻结</w:t>
      </w:r>
      <w:r w:rsidR="00A03A21" w:rsidRPr="003C1595">
        <w:rPr>
          <w:rFonts w:hint="eastAsia"/>
        </w:rPr>
        <w:t>/</w:t>
      </w:r>
      <w:r w:rsidR="00A03A21" w:rsidRPr="003C1595">
        <w:rPr>
          <w:rFonts w:hint="eastAsia"/>
        </w:rPr>
        <w:t>解冻</w:t>
      </w:r>
      <w:r w:rsidR="00A03A21" w:rsidRPr="003C1595">
        <w:rPr>
          <w:rFonts w:hint="eastAsia"/>
        </w:rPr>
        <w:t>/</w:t>
      </w:r>
      <w:r w:rsidR="00A03A21" w:rsidRPr="003C1595">
        <w:rPr>
          <w:rFonts w:hint="eastAsia"/>
        </w:rPr>
        <w:t>删除</w:t>
      </w:r>
      <w:r w:rsidR="00A03A21" w:rsidRPr="003C1595">
        <w:t>弹窗</w:t>
      </w:r>
      <w:r w:rsidR="00E13233">
        <w:rPr>
          <w:rFonts w:hint="eastAsia"/>
        </w:rPr>
        <w:t>。</w:t>
      </w:r>
      <w:r w:rsidR="00731C0F">
        <w:rPr>
          <w:rFonts w:hint="eastAsia"/>
        </w:rPr>
        <w:t>其中</w:t>
      </w:r>
      <w:r w:rsidR="00731C0F" w:rsidRPr="003C1595">
        <w:rPr>
          <w:rFonts w:hint="eastAsia"/>
        </w:rPr>
        <w:t>相册</w:t>
      </w:r>
      <w:r w:rsidR="00731C0F" w:rsidRPr="003C1595">
        <w:t>管理</w:t>
      </w:r>
      <w:r w:rsidR="00731C0F">
        <w:rPr>
          <w:rFonts w:hint="eastAsia"/>
        </w:rPr>
        <w:t>按钮</w:t>
      </w:r>
      <w:r w:rsidR="00731C0F">
        <w:t>，点击跳转到图片管理界面。</w:t>
      </w:r>
    </w:p>
    <w:p w:rsidR="00916569" w:rsidRDefault="00916569" w:rsidP="00D1413B">
      <w:pPr>
        <w:spacing w:line="360" w:lineRule="exact"/>
      </w:pPr>
    </w:p>
    <w:p w:rsidR="000E4281" w:rsidRDefault="000E4281" w:rsidP="000E4281">
      <w:pPr>
        <w:pStyle w:val="3"/>
        <w:rPr>
          <w:rFonts w:ascii="宋体" w:hAnsi="宋体"/>
          <w:sz w:val="24"/>
          <w:szCs w:val="24"/>
        </w:rPr>
      </w:pPr>
      <w:r>
        <w:rPr>
          <w:rFonts w:ascii="宋体" w:hAnsi="宋体" w:hint="eastAsia"/>
          <w:sz w:val="24"/>
          <w:szCs w:val="24"/>
        </w:rPr>
        <w:t>5.2</w:t>
      </w:r>
      <w:r w:rsidR="008576A3">
        <w:rPr>
          <w:rFonts w:ascii="宋体" w:hAnsi="宋体" w:hint="eastAsia"/>
          <w:sz w:val="24"/>
          <w:szCs w:val="24"/>
        </w:rPr>
        <w:t>.2</w:t>
      </w:r>
      <w:r>
        <w:rPr>
          <w:rFonts w:ascii="宋体" w:hAnsi="宋体"/>
          <w:sz w:val="24"/>
          <w:szCs w:val="24"/>
        </w:rPr>
        <w:t xml:space="preserve"> </w:t>
      </w:r>
      <w:r w:rsidR="009033C1" w:rsidRPr="009033C1">
        <w:rPr>
          <w:rFonts w:hint="eastAsia"/>
        </w:rPr>
        <w:t>后台</w:t>
      </w:r>
      <w:r>
        <w:rPr>
          <w:rFonts w:hint="eastAsia"/>
        </w:rPr>
        <w:t>新增机构</w:t>
      </w:r>
    </w:p>
    <w:p w:rsidR="008B4B08" w:rsidRDefault="008B4B08" w:rsidP="008B4B08">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sidR="00013881">
        <w:rPr>
          <w:rFonts w:hint="eastAsia"/>
        </w:rPr>
        <w:t>。</w:t>
      </w:r>
    </w:p>
    <w:p w:rsidR="008B4B08" w:rsidRDefault="008B4B08" w:rsidP="008B4B08">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8B4B08" w:rsidRDefault="008B4B08" w:rsidP="008B4B08">
      <w:r w:rsidRPr="00694B77">
        <w:t>3</w:t>
      </w:r>
      <w:r w:rsidRPr="00694B77">
        <w:rPr>
          <w:rFonts w:hint="eastAsia"/>
        </w:rPr>
        <w:t>、重要</w:t>
      </w:r>
      <w:r w:rsidRPr="00694B77">
        <w:t>流程：</w:t>
      </w:r>
      <w:r w:rsidR="00E81AB4">
        <w:rPr>
          <w:rFonts w:hint="eastAsia"/>
        </w:rPr>
        <w:t>新增机构信息</w:t>
      </w:r>
      <w:r w:rsidR="00013881">
        <w:rPr>
          <w:rFonts w:hint="eastAsia"/>
        </w:rPr>
        <w:t>。</w:t>
      </w:r>
    </w:p>
    <w:p w:rsidR="00CD1361" w:rsidRDefault="00E81AB4" w:rsidP="00CD1361">
      <w:r>
        <w:t>4</w:t>
      </w:r>
      <w:r>
        <w:rPr>
          <w:rFonts w:hint="eastAsia"/>
        </w:rPr>
        <w:t>、</w:t>
      </w:r>
      <w:r w:rsidR="00901A5D">
        <w:rPr>
          <w:rFonts w:hint="eastAsia"/>
        </w:rPr>
        <w:t>UI</w:t>
      </w:r>
      <w:r w:rsidR="00901A5D">
        <w:t>演示</w:t>
      </w:r>
    </w:p>
    <w:p w:rsidR="00E260C3" w:rsidRDefault="00E260C3" w:rsidP="005E1C30">
      <w:pPr>
        <w:ind w:left="2100" w:firstLine="420"/>
      </w:pP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274000" cy="4780800"/>
            <wp:effectExtent l="0" t="0" r="3175" b="127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000" cy="4780800"/>
                    </a:xfrm>
                    <a:prstGeom prst="rect">
                      <a:avLst/>
                    </a:prstGeom>
                  </pic:spPr>
                </pic:pic>
              </a:graphicData>
            </a:graphic>
            <wp14:sizeRelH relativeFrom="margin">
              <wp14:pctWidth>0</wp14:pctWidth>
            </wp14:sizeRelH>
            <wp14:sizeRelV relativeFrom="margin">
              <wp14:pctHeight>0</wp14:pctHeight>
            </wp14:sizeRelV>
          </wp:anchor>
        </w:drawing>
      </w:r>
      <w:r w:rsidR="005E1C30">
        <w:t>图</w:t>
      </w:r>
      <w:r w:rsidR="005E1C30">
        <w:rPr>
          <w:rFonts w:hint="eastAsia"/>
        </w:rPr>
        <w:t xml:space="preserve">5.5 </w:t>
      </w:r>
      <w:r w:rsidR="005E1C30">
        <w:rPr>
          <w:rFonts w:hint="eastAsia"/>
        </w:rPr>
        <w:t>新增机构弹窗</w:t>
      </w:r>
    </w:p>
    <w:p w:rsidR="00841CC1" w:rsidRDefault="00D01028" w:rsidP="00D01028">
      <w:r>
        <w:t>说明：</w:t>
      </w:r>
    </w:p>
    <w:p w:rsidR="00841CC1" w:rsidRDefault="00841CC1" w:rsidP="005E1C30">
      <w:pPr>
        <w:pStyle w:val="a9"/>
        <w:numPr>
          <w:ilvl w:val="0"/>
          <w:numId w:val="12"/>
        </w:numPr>
        <w:ind w:firstLineChars="0"/>
      </w:pPr>
      <w:r>
        <w:rPr>
          <w:rFonts w:hint="eastAsia"/>
        </w:rPr>
        <w:t>绑定用户按钮</w:t>
      </w:r>
      <w:r>
        <w:t>弹出用户选择框。</w:t>
      </w:r>
    </w:p>
    <w:p w:rsidR="005E1C30" w:rsidRDefault="005E1C30" w:rsidP="005E1C30">
      <w:pPr>
        <w:ind w:left="360"/>
      </w:pPr>
      <w:r>
        <w:rPr>
          <w:noProof/>
        </w:rPr>
        <w:lastRenderedPageBreak/>
        <w:drawing>
          <wp:inline distT="0" distB="0" distL="0" distR="0" wp14:anchorId="1735D642" wp14:editId="01684BF1">
            <wp:extent cx="4260019" cy="20002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4549" cy="2007073"/>
                    </a:xfrm>
                    <a:prstGeom prst="rect">
                      <a:avLst/>
                    </a:prstGeom>
                  </pic:spPr>
                </pic:pic>
              </a:graphicData>
            </a:graphic>
          </wp:inline>
        </w:drawing>
      </w:r>
    </w:p>
    <w:p w:rsidR="00D01028" w:rsidRDefault="00D01028" w:rsidP="00D01028">
      <w:pPr>
        <w:widowControl/>
        <w:ind w:firstLine="360"/>
        <w:jc w:val="left"/>
      </w:pPr>
      <w:r>
        <w:rPr>
          <w:rFonts w:hint="eastAsia"/>
        </w:rPr>
        <w:t>（</w:t>
      </w:r>
      <w:r w:rsidR="00841CC1">
        <w:rPr>
          <w:rFonts w:hint="eastAsia"/>
        </w:rPr>
        <w:t>2</w:t>
      </w:r>
      <w:r>
        <w:t>）</w:t>
      </w:r>
      <w:r>
        <w:rPr>
          <w:rFonts w:hint="eastAsia"/>
        </w:rPr>
        <w:t>未激活</w:t>
      </w:r>
      <w:r>
        <w:t>状态为显示绑定用户按钮，</w:t>
      </w:r>
      <w:r>
        <w:rPr>
          <w:rFonts w:hint="eastAsia"/>
        </w:rPr>
        <w:t>已激活</w:t>
      </w:r>
      <w:r>
        <w:t>状态下显示对应用户用户名</w:t>
      </w:r>
      <w:r>
        <w:rPr>
          <w:rFonts w:hint="eastAsia"/>
        </w:rPr>
        <w:t>及</w:t>
      </w:r>
      <w:r>
        <w:t>修改按钮，点击修改</w:t>
      </w:r>
      <w:r>
        <w:rPr>
          <w:rFonts w:hint="eastAsia"/>
        </w:rPr>
        <w:t>/</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sidR="00013881">
        <w:rPr>
          <w:rFonts w:hint="eastAsia"/>
        </w:rPr>
        <w:t>。</w:t>
      </w:r>
    </w:p>
    <w:p w:rsidR="00D01028" w:rsidRPr="00AA020A" w:rsidRDefault="002615FE" w:rsidP="00D01028">
      <w:pPr>
        <w:pStyle w:val="a9"/>
        <w:ind w:left="360" w:firstLineChars="0" w:firstLine="0"/>
      </w:pPr>
      <w:r>
        <w:rPr>
          <w:noProof/>
        </w:rPr>
        <w:drawing>
          <wp:inline distT="0" distB="0" distL="0" distR="0" wp14:anchorId="3B1956B5" wp14:editId="22C6BA58">
            <wp:extent cx="4142857" cy="742857"/>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2857" cy="742857"/>
                    </a:xfrm>
                    <a:prstGeom prst="rect">
                      <a:avLst/>
                    </a:prstGeom>
                  </pic:spPr>
                </pic:pic>
              </a:graphicData>
            </a:graphic>
          </wp:inline>
        </w:drawing>
      </w:r>
    </w:p>
    <w:p w:rsidR="00D01028" w:rsidRDefault="00D01028" w:rsidP="00D01028">
      <w:pPr>
        <w:widowControl/>
        <w:ind w:firstLine="360"/>
        <w:jc w:val="left"/>
      </w:pPr>
      <w:r>
        <w:rPr>
          <w:rFonts w:hint="eastAsia"/>
        </w:rPr>
        <w:t>（</w:t>
      </w:r>
      <w:r w:rsidR="00841CC1">
        <w:rPr>
          <w:rFonts w:hint="eastAsia"/>
        </w:rPr>
        <w:t>3</w:t>
      </w:r>
      <w:r>
        <w:t>）</w:t>
      </w:r>
      <w:r>
        <w:rPr>
          <w:rFonts w:hint="eastAsia"/>
        </w:rPr>
        <w:t>保存</w:t>
      </w:r>
      <w:r>
        <w:t>，</w:t>
      </w:r>
      <w:r>
        <w:rPr>
          <w:rFonts w:hint="eastAsia"/>
        </w:rPr>
        <w:t>单击</w:t>
      </w:r>
      <w:r>
        <w:t>保存，</w:t>
      </w:r>
      <w:r>
        <w:rPr>
          <w:rFonts w:hint="eastAsia"/>
        </w:rPr>
        <w:t>校验</w:t>
      </w:r>
      <w:r>
        <w:t>表单数据无误后</w:t>
      </w:r>
      <w:r>
        <w:rPr>
          <w:rFonts w:hint="eastAsia"/>
        </w:rPr>
        <w:t>保存已</w:t>
      </w:r>
      <w:r>
        <w:t>键入表单并提示保存成功</w:t>
      </w:r>
      <w:r w:rsidR="00013881">
        <w:rPr>
          <w:rFonts w:hint="eastAsia"/>
        </w:rPr>
        <w:t>。</w:t>
      </w:r>
    </w:p>
    <w:p w:rsidR="00D01028" w:rsidRDefault="00D01028" w:rsidP="00D01028">
      <w:pPr>
        <w:pStyle w:val="a9"/>
        <w:widowControl/>
        <w:ind w:firstLineChars="0" w:firstLine="360"/>
        <w:jc w:val="left"/>
      </w:pPr>
      <w:r>
        <w:rPr>
          <w:rFonts w:hint="eastAsia"/>
        </w:rPr>
        <w:t>（</w:t>
      </w:r>
      <w:r w:rsidR="00841CC1">
        <w:rPr>
          <w:rFonts w:hint="eastAsia"/>
        </w:rPr>
        <w:t>4</w:t>
      </w:r>
      <w:r>
        <w:t>）</w:t>
      </w:r>
      <w:r>
        <w:rPr>
          <w:rFonts w:hint="eastAsia"/>
        </w:rPr>
        <w:t>取消，</w:t>
      </w:r>
      <w:r>
        <w:t>单击取消，</w:t>
      </w:r>
      <w:r>
        <w:rPr>
          <w:rFonts w:hint="eastAsia"/>
        </w:rPr>
        <w:t>关闭新增</w:t>
      </w:r>
      <w:r>
        <w:t>弹窗并</w:t>
      </w:r>
      <w:r>
        <w:rPr>
          <w:rFonts w:hint="eastAsia"/>
        </w:rPr>
        <w:t>返回</w:t>
      </w:r>
      <w:r>
        <w:t>上</w:t>
      </w:r>
      <w:r>
        <w:rPr>
          <w:rFonts w:hint="eastAsia"/>
        </w:rPr>
        <w:t>一</w:t>
      </w:r>
      <w:r>
        <w:t>页面</w:t>
      </w:r>
      <w:r w:rsidR="00013881">
        <w:rPr>
          <w:rFonts w:hint="eastAsia"/>
        </w:rPr>
        <w:t>。</w:t>
      </w:r>
    </w:p>
    <w:p w:rsidR="008C6A0D" w:rsidRDefault="008C6A0D" w:rsidP="00D01028">
      <w:pPr>
        <w:pStyle w:val="a9"/>
        <w:widowControl/>
        <w:ind w:firstLineChars="0" w:firstLine="360"/>
        <w:jc w:val="left"/>
      </w:pPr>
    </w:p>
    <w:p w:rsidR="00D520C2" w:rsidRDefault="00D520C2" w:rsidP="00D520C2">
      <w:pPr>
        <w:widowControl/>
        <w:jc w:val="left"/>
      </w:pPr>
      <w:r>
        <w:rPr>
          <w:rFonts w:hint="eastAsia"/>
        </w:rPr>
        <w:t>5</w:t>
      </w:r>
      <w:r>
        <w:rPr>
          <w:rFonts w:hint="eastAsia"/>
        </w:rPr>
        <w:t>、</w:t>
      </w:r>
      <w:r>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713E9" w:rsidRPr="00D520C2" w:rsidTr="005824FC">
        <w:trPr>
          <w:trHeight w:val="286"/>
        </w:trPr>
        <w:tc>
          <w:tcPr>
            <w:tcW w:w="1555" w:type="dxa"/>
            <w:shd w:val="clear" w:color="auto" w:fill="auto"/>
          </w:tcPr>
          <w:p w:rsidR="008713E9" w:rsidRPr="00D520C2" w:rsidRDefault="008713E9" w:rsidP="00D520C2">
            <w:r w:rsidRPr="00D520C2">
              <w:rPr>
                <w:rFonts w:hint="eastAsia"/>
              </w:rPr>
              <w:t>名称</w:t>
            </w:r>
          </w:p>
        </w:tc>
        <w:tc>
          <w:tcPr>
            <w:tcW w:w="1701" w:type="dxa"/>
            <w:shd w:val="clear" w:color="auto" w:fill="auto"/>
          </w:tcPr>
          <w:p w:rsidR="008713E9" w:rsidRPr="00D520C2" w:rsidRDefault="008713E9" w:rsidP="00D520C2">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713E9" w:rsidRPr="00D520C2" w:rsidRDefault="008713E9" w:rsidP="00D520C2">
            <w:r w:rsidRPr="00D520C2">
              <w:rPr>
                <w:rFonts w:hint="eastAsia"/>
              </w:rPr>
              <w:t>必填</w:t>
            </w:r>
          </w:p>
        </w:tc>
        <w:tc>
          <w:tcPr>
            <w:tcW w:w="1270" w:type="dxa"/>
            <w:shd w:val="clear" w:color="auto" w:fill="auto"/>
          </w:tcPr>
          <w:p w:rsidR="008713E9" w:rsidRPr="00D520C2" w:rsidRDefault="008713E9" w:rsidP="00D520C2">
            <w:r w:rsidRPr="00D520C2">
              <w:rPr>
                <w:rFonts w:hint="eastAsia"/>
              </w:rPr>
              <w:t>默认值</w:t>
            </w:r>
          </w:p>
        </w:tc>
        <w:tc>
          <w:tcPr>
            <w:tcW w:w="3720" w:type="dxa"/>
            <w:shd w:val="clear" w:color="auto" w:fill="auto"/>
          </w:tcPr>
          <w:p w:rsidR="008713E9" w:rsidRPr="00D520C2" w:rsidRDefault="008713E9" w:rsidP="00D520C2">
            <w:r w:rsidRPr="00D520C2">
              <w:rPr>
                <w:rFonts w:hint="eastAsia"/>
              </w:rPr>
              <w:t>规则</w:t>
            </w:r>
          </w:p>
        </w:tc>
      </w:tr>
      <w:tr w:rsidR="008713E9" w:rsidRPr="00446FE9" w:rsidTr="005824FC">
        <w:trPr>
          <w:trHeight w:val="286"/>
        </w:trPr>
        <w:tc>
          <w:tcPr>
            <w:tcW w:w="1555" w:type="dxa"/>
            <w:shd w:val="clear" w:color="auto" w:fill="auto"/>
          </w:tcPr>
          <w:p w:rsidR="008713E9" w:rsidRPr="00446FE9" w:rsidRDefault="008713E9" w:rsidP="003141BC">
            <w:r>
              <w:rPr>
                <w:rFonts w:hint="eastAsia"/>
              </w:rPr>
              <w:t>机构</w:t>
            </w:r>
            <w:r>
              <w:t>名称</w:t>
            </w:r>
          </w:p>
        </w:tc>
        <w:tc>
          <w:tcPr>
            <w:tcW w:w="1701" w:type="dxa"/>
            <w:shd w:val="clear" w:color="auto" w:fill="auto"/>
          </w:tcPr>
          <w:p w:rsidR="008713E9" w:rsidRDefault="008713E9" w:rsidP="003141BC">
            <w:r>
              <w:rPr>
                <w:rFonts w:hint="eastAsia"/>
              </w:rPr>
              <w:t>单行文本</w:t>
            </w:r>
          </w:p>
          <w:p w:rsidR="008713E9" w:rsidRPr="00446FE9" w:rsidRDefault="008713E9"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713E9" w:rsidRPr="00446F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长度</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20</w:t>
            </w:r>
            <w:r w:rsidRPr="00D520C2">
              <w:rPr>
                <w:rFonts w:ascii="Times New Roman" w:eastAsia="宋体" w:hAnsi="Times New Roman" w:cs="Times New Roman" w:hint="eastAsia"/>
                <w:szCs w:val="24"/>
              </w:rPr>
              <w:t>个汉字</w:t>
            </w:r>
          </w:p>
        </w:tc>
      </w:tr>
      <w:tr w:rsidR="008713E9" w:rsidRPr="00D520C2" w:rsidTr="005824FC">
        <w:trPr>
          <w:trHeight w:val="286"/>
        </w:trPr>
        <w:tc>
          <w:tcPr>
            <w:tcW w:w="1555" w:type="dxa"/>
            <w:shd w:val="clear" w:color="auto" w:fill="auto"/>
          </w:tcPr>
          <w:p w:rsidR="008713E9" w:rsidRDefault="008713E9" w:rsidP="003141BC">
            <w:r>
              <w:rPr>
                <w:rFonts w:hint="eastAsia"/>
              </w:rPr>
              <w:t>机构类型</w:t>
            </w:r>
          </w:p>
        </w:tc>
        <w:tc>
          <w:tcPr>
            <w:tcW w:w="1701" w:type="dxa"/>
            <w:shd w:val="clear" w:color="auto" w:fill="auto"/>
          </w:tcPr>
          <w:p w:rsidR="008713E9" w:rsidRDefault="008713E9" w:rsidP="003141BC">
            <w:r>
              <w:rPr>
                <w:rFonts w:hint="eastAsia"/>
              </w:rPr>
              <w:t>单选项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选择项</w:t>
            </w:r>
            <w:r w:rsidRPr="00D520C2">
              <w:t>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p>
        </w:tc>
      </w:tr>
      <w:tr w:rsidR="008713E9" w:rsidRPr="00D520C2" w:rsidTr="005824FC">
        <w:trPr>
          <w:trHeight w:val="286"/>
        </w:trPr>
        <w:tc>
          <w:tcPr>
            <w:tcW w:w="1555" w:type="dxa"/>
            <w:shd w:val="clear" w:color="auto" w:fill="auto"/>
          </w:tcPr>
          <w:p w:rsidR="008713E9" w:rsidRPr="007352BF" w:rsidRDefault="008713E9" w:rsidP="003141BC">
            <w:r>
              <w:rPr>
                <w:rFonts w:hint="eastAsia"/>
              </w:rPr>
              <w:t>教学</w:t>
            </w:r>
            <w:r>
              <w:t>学段</w:t>
            </w:r>
          </w:p>
        </w:tc>
        <w:tc>
          <w:tcPr>
            <w:tcW w:w="1701" w:type="dxa"/>
            <w:shd w:val="clear" w:color="auto" w:fill="auto"/>
          </w:tcPr>
          <w:p w:rsidR="008713E9" w:rsidRDefault="008713E9" w:rsidP="003141BC">
            <w:r>
              <w:rPr>
                <w:rFonts w:hint="eastAsia"/>
              </w:rPr>
              <w:t>多选项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p>
          <w:p w:rsidR="008713E9" w:rsidRPr="00D520C2" w:rsidRDefault="008713E9" w:rsidP="003141BC">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p>
        </w:tc>
      </w:tr>
      <w:tr w:rsidR="008713E9" w:rsidRPr="00D520C2" w:rsidTr="005824FC">
        <w:trPr>
          <w:trHeight w:val="286"/>
        </w:trPr>
        <w:tc>
          <w:tcPr>
            <w:tcW w:w="1555" w:type="dxa"/>
            <w:shd w:val="clear" w:color="auto" w:fill="auto"/>
          </w:tcPr>
          <w:p w:rsidR="008713E9" w:rsidRDefault="00A76FDB" w:rsidP="003141BC">
            <w:r>
              <w:rPr>
                <w:rFonts w:hint="eastAsia"/>
              </w:rPr>
              <w:t>所在地</w:t>
            </w:r>
          </w:p>
        </w:tc>
        <w:tc>
          <w:tcPr>
            <w:tcW w:w="1701" w:type="dxa"/>
            <w:shd w:val="clear" w:color="auto" w:fill="auto"/>
          </w:tcPr>
          <w:p w:rsidR="008713E9" w:rsidRDefault="008713E9" w:rsidP="003141BC">
            <w:r>
              <w:rPr>
                <w:rFonts w:hint="eastAsia"/>
              </w:rPr>
              <w:t>下拉</w:t>
            </w:r>
            <w:r>
              <w:t>&amp;</w:t>
            </w:r>
            <w:r>
              <w:rPr>
                <w:rFonts w:hint="eastAsia"/>
              </w:rPr>
              <w:t>文本框</w:t>
            </w:r>
          </w:p>
          <w:p w:rsidR="008713E9" w:rsidRDefault="008713E9"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r w:rsidRPr="00D520C2">
              <w:rPr>
                <w:rFonts w:hint="eastAsia"/>
              </w:rPr>
              <w:t>1.</w:t>
            </w:r>
            <w:r w:rsidRPr="00D520C2">
              <w:rPr>
                <w:rFonts w:hint="eastAsia"/>
              </w:rPr>
              <w:t>下拉框</w:t>
            </w:r>
            <w:r w:rsidRPr="00D520C2">
              <w:t>选择范围包括该市所有</w:t>
            </w:r>
            <w:r w:rsidRPr="00D520C2">
              <w:rPr>
                <w:rFonts w:hint="eastAsia"/>
              </w:rPr>
              <w:t>省、</w:t>
            </w:r>
            <w:r w:rsidRPr="00D520C2">
              <w:t>市、区</w:t>
            </w:r>
            <w:r w:rsidRPr="00D520C2">
              <w:rPr>
                <w:rFonts w:hint="eastAsia"/>
              </w:rPr>
              <w:t>/</w:t>
            </w:r>
            <w:r w:rsidRPr="00D520C2">
              <w:rPr>
                <w:rFonts w:hint="eastAsia"/>
              </w:rPr>
              <w:t>县</w:t>
            </w:r>
          </w:p>
          <w:p w:rsidR="008713E9" w:rsidRPr="00D520C2" w:rsidRDefault="008713E9" w:rsidP="003141BC">
            <w:r w:rsidRPr="00D520C2">
              <w:rPr>
                <w:rFonts w:hint="eastAsia"/>
              </w:rPr>
              <w:t>2.</w:t>
            </w:r>
            <w:r w:rsidRPr="00D520C2">
              <w:rPr>
                <w:rFonts w:hint="eastAsia"/>
              </w:rPr>
              <w:t>文本框不可为空</w:t>
            </w:r>
          </w:p>
          <w:p w:rsidR="008713E9" w:rsidRPr="00D520C2" w:rsidRDefault="008713E9" w:rsidP="003141BC">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详细地址</w:t>
            </w:r>
          </w:p>
        </w:tc>
        <w:tc>
          <w:tcPr>
            <w:tcW w:w="1701" w:type="dxa"/>
            <w:shd w:val="clear" w:color="auto" w:fill="auto"/>
          </w:tcPr>
          <w:p w:rsidR="00A76FDB" w:rsidRDefault="00DA12E7" w:rsidP="003141BC">
            <w:r>
              <w:rPr>
                <w:rFonts w:hint="eastAsia"/>
              </w:rPr>
              <w:t>文本框</w:t>
            </w:r>
          </w:p>
          <w:p w:rsidR="00DA12E7" w:rsidRDefault="00DA12E7"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A76FDB" w:rsidRDefault="00DA12E7"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DA12E7" w:rsidRPr="00D520C2" w:rsidRDefault="00DA12E7" w:rsidP="00DA12E7">
            <w:r w:rsidRPr="00D520C2">
              <w:rPr>
                <w:rFonts w:hint="eastAsia"/>
              </w:rPr>
              <w:t>2.</w:t>
            </w:r>
            <w:r w:rsidRPr="00D520C2">
              <w:rPr>
                <w:rFonts w:hint="eastAsia"/>
              </w:rPr>
              <w:t>文本框不可为空</w:t>
            </w:r>
          </w:p>
          <w:p w:rsidR="00A76FDB" w:rsidRPr="00D520C2" w:rsidRDefault="00DA12E7" w:rsidP="00DA12E7">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经纬度</w:t>
            </w:r>
          </w:p>
        </w:tc>
        <w:tc>
          <w:tcPr>
            <w:tcW w:w="1701" w:type="dxa"/>
            <w:shd w:val="clear" w:color="auto" w:fill="auto"/>
          </w:tcPr>
          <w:p w:rsidR="00A76FDB" w:rsidRDefault="005824FC" w:rsidP="003141BC">
            <w:r>
              <w:rPr>
                <w:rFonts w:hint="eastAsia"/>
              </w:rPr>
              <w:t>文本框（不可编辑</w:t>
            </w:r>
            <w:r>
              <w:t>）</w:t>
            </w:r>
          </w:p>
          <w:p w:rsidR="005824FC" w:rsidRDefault="005824FC" w:rsidP="003141BC">
            <w:r>
              <w:rPr>
                <w:rFonts w:hint="eastAsia"/>
              </w:rPr>
              <w:t>按钮</w:t>
            </w:r>
            <w:r>
              <w:t>弹出地图选择</w:t>
            </w:r>
          </w:p>
        </w:tc>
        <w:tc>
          <w:tcPr>
            <w:tcW w:w="998" w:type="dxa"/>
            <w:shd w:val="clear" w:color="auto" w:fill="auto"/>
          </w:tcPr>
          <w:p w:rsidR="00A76FDB" w:rsidRPr="005824FC" w:rsidRDefault="005824FC" w:rsidP="003141BC">
            <w:r>
              <w:t>Y</w:t>
            </w:r>
          </w:p>
        </w:tc>
        <w:tc>
          <w:tcPr>
            <w:tcW w:w="1270" w:type="dxa"/>
            <w:shd w:val="clear" w:color="auto" w:fill="auto"/>
          </w:tcPr>
          <w:p w:rsidR="00A76FDB" w:rsidRPr="00D520C2" w:rsidRDefault="00A76FDB" w:rsidP="003141BC"/>
        </w:tc>
        <w:tc>
          <w:tcPr>
            <w:tcW w:w="3720" w:type="dxa"/>
            <w:shd w:val="clear" w:color="auto" w:fill="auto"/>
          </w:tcPr>
          <w:p w:rsidR="00A76FDB" w:rsidRDefault="005824FC" w:rsidP="005824FC">
            <w:pPr>
              <w:pStyle w:val="a9"/>
              <w:numPr>
                <w:ilvl w:val="0"/>
                <w:numId w:val="13"/>
              </w:numPr>
              <w:ind w:firstLineChars="0"/>
            </w:pPr>
            <w:r>
              <w:rPr>
                <w:rFonts w:hint="eastAsia"/>
              </w:rPr>
              <w:t>文本框不可编辑</w:t>
            </w:r>
          </w:p>
          <w:p w:rsidR="005824FC" w:rsidRPr="00D520C2" w:rsidRDefault="005824FC" w:rsidP="005824FC">
            <w:pPr>
              <w:pStyle w:val="a9"/>
              <w:numPr>
                <w:ilvl w:val="0"/>
                <w:numId w:val="13"/>
              </w:numPr>
              <w:ind w:firstLineChars="0"/>
            </w:pPr>
            <w:r>
              <w:rPr>
                <w:rFonts w:hint="eastAsia"/>
              </w:rPr>
              <w:t>地图</w:t>
            </w:r>
            <w:r>
              <w:t>弹出选择界面，在界面上标出确切地点来确定</w:t>
            </w:r>
            <w:r>
              <w:rPr>
                <w:rFonts w:hint="eastAsia"/>
              </w:rPr>
              <w:t>经纬度</w:t>
            </w:r>
            <w:r>
              <w:t>。</w:t>
            </w:r>
          </w:p>
        </w:tc>
      </w:tr>
      <w:tr w:rsidR="008713E9" w:rsidRPr="00D520C2" w:rsidTr="005824FC">
        <w:trPr>
          <w:trHeight w:val="286"/>
        </w:trPr>
        <w:tc>
          <w:tcPr>
            <w:tcW w:w="1555" w:type="dxa"/>
            <w:shd w:val="clear" w:color="auto" w:fill="auto"/>
          </w:tcPr>
          <w:p w:rsidR="008713E9" w:rsidRDefault="008713E9" w:rsidP="003141BC">
            <w:r>
              <w:rPr>
                <w:rFonts w:hint="eastAsia"/>
              </w:rPr>
              <w:t>联系</w:t>
            </w:r>
            <w:r>
              <w:t>电话</w:t>
            </w:r>
          </w:p>
        </w:tc>
        <w:tc>
          <w:tcPr>
            <w:tcW w:w="1701" w:type="dxa"/>
            <w:shd w:val="clear" w:color="auto" w:fill="auto"/>
          </w:tcPr>
          <w:p w:rsidR="008713E9" w:rsidRDefault="008713E9" w:rsidP="003141BC">
            <w:r>
              <w:rPr>
                <w:rFonts w:hint="eastAsia"/>
              </w:rPr>
              <w:t>纯数字</w:t>
            </w:r>
            <w:r>
              <w:t>单行文本</w:t>
            </w:r>
          </w:p>
          <w:p w:rsidR="008713E9" w:rsidRDefault="008713E9" w:rsidP="003141BC">
            <w:r>
              <w:rPr>
                <w:rFonts w:hint="eastAsia"/>
              </w:rPr>
              <w:t>0</w:t>
            </w:r>
            <w:r>
              <w:rPr>
                <w:rFonts w:hint="eastAsia"/>
              </w:rPr>
              <w:t>＜长度≤</w:t>
            </w:r>
            <w:r>
              <w:t>11</w:t>
            </w:r>
            <w:r>
              <w:rPr>
                <w:rFonts w:hint="eastAsia"/>
              </w:rPr>
              <w:t>字</w:t>
            </w:r>
            <w:r>
              <w:rPr>
                <w:rFonts w:hint="eastAsia"/>
              </w:rPr>
              <w:lastRenderedPageBreak/>
              <w:t>符</w:t>
            </w:r>
          </w:p>
        </w:tc>
        <w:tc>
          <w:tcPr>
            <w:tcW w:w="998" w:type="dxa"/>
            <w:shd w:val="clear" w:color="auto" w:fill="auto"/>
          </w:tcPr>
          <w:p w:rsidR="008713E9" w:rsidRDefault="008713E9" w:rsidP="003141BC">
            <w:r>
              <w:rPr>
                <w:rFonts w:hint="eastAsia"/>
              </w:rPr>
              <w:lastRenderedPageBreak/>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纯数字</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展示</w:t>
            </w:r>
            <w:r w:rsidRPr="00D520C2">
              <w:rPr>
                <w:rFonts w:ascii="Times New Roman" w:eastAsia="宋体" w:hAnsi="Times New Roman" w:cs="Times New Roman"/>
                <w:szCs w:val="24"/>
              </w:rPr>
              <w:t>该市</w:t>
            </w:r>
            <w:r w:rsidRPr="00D520C2">
              <w:rPr>
                <w:rFonts w:ascii="Times New Roman" w:eastAsia="宋体" w:hAnsi="Times New Roman" w:cs="Times New Roman" w:hint="eastAsia"/>
                <w:szCs w:val="24"/>
              </w:rPr>
              <w:t>号码</w:t>
            </w:r>
            <w:r w:rsidRPr="00D520C2">
              <w:rPr>
                <w:rFonts w:ascii="Times New Roman" w:eastAsia="宋体" w:hAnsi="Times New Roman" w:cs="Times New Roman"/>
                <w:szCs w:val="24"/>
              </w:rPr>
              <w:t>区</w:t>
            </w:r>
            <w:r w:rsidRPr="00D520C2">
              <w:rPr>
                <w:rFonts w:ascii="Times New Roman" w:eastAsia="宋体" w:hAnsi="Times New Roman" w:cs="Times New Roman" w:hint="eastAsia"/>
                <w:szCs w:val="24"/>
              </w:rPr>
              <w:t>号</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lastRenderedPageBreak/>
              <w:t>数字</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11</w:t>
            </w:r>
            <w:r w:rsidRPr="00D520C2">
              <w:rPr>
                <w:rFonts w:ascii="Times New Roman" w:eastAsia="宋体" w:hAnsi="Times New Roman" w:cs="Times New Roman" w:hint="eastAsia"/>
                <w:szCs w:val="24"/>
              </w:rPr>
              <w:t>位</w:t>
            </w:r>
          </w:p>
        </w:tc>
      </w:tr>
      <w:tr w:rsidR="008713E9" w:rsidRPr="00D520C2" w:rsidTr="005824FC">
        <w:trPr>
          <w:trHeight w:val="286"/>
        </w:trPr>
        <w:tc>
          <w:tcPr>
            <w:tcW w:w="1555" w:type="dxa"/>
            <w:shd w:val="clear" w:color="auto" w:fill="auto"/>
          </w:tcPr>
          <w:p w:rsidR="008713E9" w:rsidRDefault="008713E9" w:rsidP="003141BC">
            <w:r>
              <w:rPr>
                <w:rFonts w:hint="eastAsia"/>
              </w:rPr>
              <w:lastRenderedPageBreak/>
              <w:t>官网</w:t>
            </w:r>
          </w:p>
        </w:tc>
        <w:tc>
          <w:tcPr>
            <w:tcW w:w="1701" w:type="dxa"/>
            <w:shd w:val="clear" w:color="auto" w:fill="auto"/>
          </w:tcPr>
          <w:p w:rsidR="008713E9" w:rsidRDefault="008713E9" w:rsidP="003141BC">
            <w:r>
              <w:rPr>
                <w:rFonts w:hint="eastAsia"/>
              </w:rPr>
              <w:t>单行文本</w:t>
            </w:r>
          </w:p>
          <w:p w:rsidR="008713E9" w:rsidRDefault="008713E9" w:rsidP="003141BC">
            <w:r>
              <w:rPr>
                <w:rFonts w:hint="eastAsia"/>
              </w:rPr>
              <w:t>0</w:t>
            </w:r>
            <w:r>
              <w:rPr>
                <w:rFonts w:hint="eastAsia"/>
              </w:rPr>
              <w:t>＜长度</w:t>
            </w:r>
          </w:p>
        </w:tc>
        <w:tc>
          <w:tcPr>
            <w:tcW w:w="998" w:type="dxa"/>
            <w:shd w:val="clear" w:color="auto" w:fill="auto"/>
          </w:tcPr>
          <w:p w:rsidR="008713E9" w:rsidRDefault="008713E9" w:rsidP="003141BC">
            <w: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tc>
      </w:tr>
      <w:tr w:rsidR="00A76FDB" w:rsidRPr="00D520C2" w:rsidTr="005824FC">
        <w:trPr>
          <w:trHeight w:val="286"/>
        </w:trPr>
        <w:tc>
          <w:tcPr>
            <w:tcW w:w="1555" w:type="dxa"/>
            <w:shd w:val="clear" w:color="auto" w:fill="auto"/>
          </w:tcPr>
          <w:p w:rsidR="00A76FDB" w:rsidRDefault="00A76FDB" w:rsidP="003141BC">
            <w:r w:rsidRPr="00A76FDB">
              <w:rPr>
                <w:rFonts w:hint="eastAsia"/>
              </w:rPr>
              <w:t>（评论、相册）机构审核</w:t>
            </w:r>
          </w:p>
        </w:tc>
        <w:tc>
          <w:tcPr>
            <w:tcW w:w="1701" w:type="dxa"/>
            <w:shd w:val="clear" w:color="auto" w:fill="auto"/>
          </w:tcPr>
          <w:p w:rsidR="00A76FDB" w:rsidRDefault="00D52F13" w:rsidP="003141BC">
            <w:r>
              <w:rPr>
                <w:rFonts w:hint="eastAsia"/>
              </w:rPr>
              <w:t>单选</w:t>
            </w:r>
            <w:r>
              <w:t>项</w:t>
            </w:r>
          </w:p>
        </w:tc>
        <w:tc>
          <w:tcPr>
            <w:tcW w:w="998" w:type="dxa"/>
            <w:shd w:val="clear" w:color="auto" w:fill="auto"/>
          </w:tcPr>
          <w:p w:rsidR="00A76FDB" w:rsidRDefault="00D52F13"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A76FDB" w:rsidRPr="00D520C2" w:rsidRDefault="00D52F13" w:rsidP="003141BC">
            <w:r>
              <w:rPr>
                <w:rFonts w:hint="eastAsia"/>
              </w:rPr>
              <w:t>选项</w:t>
            </w:r>
            <w:r>
              <w:t>包括：需要审核、不需要审核</w:t>
            </w:r>
          </w:p>
        </w:tc>
      </w:tr>
      <w:tr w:rsidR="008713E9" w:rsidRPr="00D520C2" w:rsidTr="005824FC">
        <w:trPr>
          <w:trHeight w:val="286"/>
        </w:trPr>
        <w:tc>
          <w:tcPr>
            <w:tcW w:w="1555" w:type="dxa"/>
            <w:shd w:val="clear" w:color="auto" w:fill="auto"/>
          </w:tcPr>
          <w:p w:rsidR="008713E9" w:rsidRDefault="00A76FDB" w:rsidP="003141BC">
            <w:r>
              <w:rPr>
                <w:rFonts w:hint="eastAsia"/>
              </w:rPr>
              <w:t>机构</w:t>
            </w:r>
            <w:r w:rsidR="008713E9">
              <w:rPr>
                <w:rFonts w:hint="eastAsia"/>
              </w:rPr>
              <w:t>介绍</w:t>
            </w:r>
          </w:p>
        </w:tc>
        <w:tc>
          <w:tcPr>
            <w:tcW w:w="1701" w:type="dxa"/>
            <w:shd w:val="clear" w:color="auto" w:fill="auto"/>
          </w:tcPr>
          <w:p w:rsidR="008713E9" w:rsidRDefault="008713E9" w:rsidP="003141BC">
            <w:r>
              <w:rPr>
                <w:rFonts w:hint="eastAsia"/>
              </w:rPr>
              <w:t>多行</w:t>
            </w:r>
            <w:r>
              <w:t>文本</w:t>
            </w:r>
          </w:p>
          <w:p w:rsidR="008713E9" w:rsidRDefault="008713E9" w:rsidP="003141BC">
            <w:r>
              <w:rPr>
                <w:rFonts w:hint="eastAsia"/>
              </w:rPr>
              <w:t>0</w:t>
            </w:r>
            <w:r>
              <w:rPr>
                <w:rFonts w:hint="eastAsia"/>
              </w:rPr>
              <w:t>＜长度≤</w:t>
            </w:r>
            <w:r>
              <w:t>2000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不得</w:t>
            </w:r>
            <w:r w:rsidRPr="00D520C2">
              <w:rPr>
                <w:rFonts w:ascii="Times New Roman" w:eastAsia="宋体" w:hAnsi="Times New Roman" w:cs="Times New Roman"/>
                <w:szCs w:val="24"/>
              </w:rPr>
              <w:t>超过</w:t>
            </w:r>
            <w:r w:rsidRPr="00D520C2">
              <w:rPr>
                <w:rFonts w:ascii="Times New Roman" w:eastAsia="宋体" w:hAnsi="Times New Roman" w:cs="Times New Roman" w:hint="eastAsia"/>
                <w:szCs w:val="24"/>
              </w:rPr>
              <w:t>1000</w:t>
            </w:r>
            <w:r w:rsidRPr="00D520C2">
              <w:rPr>
                <w:rFonts w:ascii="Times New Roman" w:eastAsia="宋体" w:hAnsi="Times New Roman" w:cs="Times New Roman" w:hint="eastAsia"/>
                <w:szCs w:val="24"/>
              </w:rPr>
              <w:t>个</w:t>
            </w:r>
            <w:r w:rsidRPr="00D520C2">
              <w:rPr>
                <w:rFonts w:ascii="Times New Roman" w:eastAsia="宋体" w:hAnsi="Times New Roman" w:cs="Times New Roman"/>
                <w:szCs w:val="24"/>
              </w:rPr>
              <w:t>汉字</w:t>
            </w:r>
          </w:p>
        </w:tc>
      </w:tr>
      <w:tr w:rsidR="00DA12E7" w:rsidRPr="00D520C2" w:rsidTr="005824FC">
        <w:trPr>
          <w:trHeight w:val="286"/>
        </w:trPr>
        <w:tc>
          <w:tcPr>
            <w:tcW w:w="1555" w:type="dxa"/>
            <w:shd w:val="clear" w:color="auto" w:fill="auto"/>
          </w:tcPr>
          <w:p w:rsidR="00DA12E7" w:rsidRDefault="00DA12E7" w:rsidP="003141BC">
            <w:r>
              <w:rPr>
                <w:rFonts w:hint="eastAsia"/>
              </w:rPr>
              <w:t>账号状态</w:t>
            </w:r>
          </w:p>
        </w:tc>
        <w:tc>
          <w:tcPr>
            <w:tcW w:w="1701" w:type="dxa"/>
            <w:shd w:val="clear" w:color="auto" w:fill="auto"/>
          </w:tcPr>
          <w:p w:rsidR="00DA12E7" w:rsidRDefault="00AF585E" w:rsidP="003141BC">
            <w:r>
              <w:rPr>
                <w:rFonts w:hint="eastAsia"/>
              </w:rPr>
              <w:t>标签</w:t>
            </w:r>
          </w:p>
        </w:tc>
        <w:tc>
          <w:tcPr>
            <w:tcW w:w="998" w:type="dxa"/>
            <w:shd w:val="clear" w:color="auto" w:fill="auto"/>
          </w:tcPr>
          <w:p w:rsidR="00DA12E7" w:rsidRDefault="00AF585E" w:rsidP="003141BC">
            <w:r>
              <w:rPr>
                <w:rFonts w:hint="eastAsia"/>
              </w:rPr>
              <w:t>Y</w:t>
            </w:r>
          </w:p>
        </w:tc>
        <w:tc>
          <w:tcPr>
            <w:tcW w:w="1270" w:type="dxa"/>
            <w:shd w:val="clear" w:color="auto" w:fill="auto"/>
          </w:tcPr>
          <w:p w:rsidR="00DA12E7" w:rsidRPr="00D520C2" w:rsidRDefault="00AF585E" w:rsidP="003141BC">
            <w:r>
              <w:t>未激活</w:t>
            </w:r>
          </w:p>
        </w:tc>
        <w:tc>
          <w:tcPr>
            <w:tcW w:w="3720" w:type="dxa"/>
            <w:shd w:val="clear" w:color="auto" w:fill="auto"/>
          </w:tcPr>
          <w:p w:rsidR="00DA12E7" w:rsidRPr="00AF585E" w:rsidRDefault="00DA12E7" w:rsidP="00AF585E">
            <w:pPr>
              <w:widowControl/>
              <w:jc w:val="left"/>
            </w:pPr>
          </w:p>
        </w:tc>
      </w:tr>
      <w:tr w:rsidR="00DA12E7" w:rsidRPr="00D520C2" w:rsidTr="005824FC">
        <w:trPr>
          <w:trHeight w:val="286"/>
        </w:trPr>
        <w:tc>
          <w:tcPr>
            <w:tcW w:w="1555" w:type="dxa"/>
            <w:shd w:val="clear" w:color="auto" w:fill="auto"/>
          </w:tcPr>
          <w:p w:rsidR="00DA12E7" w:rsidRDefault="00DA12E7" w:rsidP="003141BC">
            <w:r>
              <w:rPr>
                <w:rFonts w:hint="eastAsia"/>
              </w:rPr>
              <w:t>绑定用户</w:t>
            </w:r>
          </w:p>
        </w:tc>
        <w:tc>
          <w:tcPr>
            <w:tcW w:w="1701" w:type="dxa"/>
            <w:shd w:val="clear" w:color="auto" w:fill="auto"/>
          </w:tcPr>
          <w:p w:rsidR="00DA12E7" w:rsidRDefault="00AF585E" w:rsidP="003141BC">
            <w:r>
              <w:rPr>
                <w:rFonts w:hint="eastAsia"/>
              </w:rPr>
              <w:t>文本框</w:t>
            </w:r>
          </w:p>
        </w:tc>
        <w:tc>
          <w:tcPr>
            <w:tcW w:w="998" w:type="dxa"/>
            <w:shd w:val="clear" w:color="auto" w:fill="auto"/>
          </w:tcPr>
          <w:p w:rsidR="00DA12E7" w:rsidRDefault="00AF585E" w:rsidP="003141BC">
            <w:r>
              <w:rPr>
                <w:rFonts w:hint="eastAsia"/>
              </w:rPr>
              <w:t>N</w:t>
            </w:r>
          </w:p>
        </w:tc>
        <w:tc>
          <w:tcPr>
            <w:tcW w:w="1270" w:type="dxa"/>
            <w:shd w:val="clear" w:color="auto" w:fill="auto"/>
          </w:tcPr>
          <w:p w:rsidR="00DA12E7" w:rsidRPr="00D520C2" w:rsidRDefault="00DA12E7" w:rsidP="003141BC"/>
        </w:tc>
        <w:tc>
          <w:tcPr>
            <w:tcW w:w="3720" w:type="dxa"/>
            <w:shd w:val="clear" w:color="auto" w:fill="auto"/>
          </w:tcPr>
          <w:p w:rsidR="00DA12E7" w:rsidRPr="00AF585E" w:rsidRDefault="004A0C4A" w:rsidP="00AF585E">
            <w:pPr>
              <w:widowControl/>
              <w:jc w:val="left"/>
            </w:pPr>
            <w:r>
              <w:rPr>
                <w:rFonts w:hint="eastAsia"/>
              </w:rPr>
              <w:t>通过</w:t>
            </w:r>
            <w:r>
              <w:t>选择用户确定绑定</w:t>
            </w:r>
          </w:p>
        </w:tc>
      </w:tr>
    </w:tbl>
    <w:p w:rsidR="00E260C3" w:rsidRDefault="00E260C3" w:rsidP="00D1413B">
      <w:pPr>
        <w:spacing w:line="360" w:lineRule="exact"/>
      </w:pPr>
    </w:p>
    <w:p w:rsidR="008576A3" w:rsidRDefault="008576A3" w:rsidP="008576A3">
      <w:pPr>
        <w:pStyle w:val="3"/>
        <w:rPr>
          <w:rFonts w:ascii="宋体" w:hAnsi="宋体"/>
          <w:sz w:val="24"/>
          <w:szCs w:val="24"/>
        </w:rPr>
      </w:pPr>
      <w:r>
        <w:rPr>
          <w:rFonts w:ascii="宋体" w:hAnsi="宋体" w:hint="eastAsia"/>
          <w:sz w:val="24"/>
          <w:szCs w:val="24"/>
        </w:rPr>
        <w:t>5.2.3</w:t>
      </w:r>
      <w:r>
        <w:rPr>
          <w:rFonts w:ascii="宋体" w:hAnsi="宋体"/>
          <w:sz w:val="24"/>
          <w:szCs w:val="24"/>
        </w:rPr>
        <w:t xml:space="preserve"> </w:t>
      </w:r>
      <w:r w:rsidR="002D0757" w:rsidRPr="002D0757">
        <w:rPr>
          <w:rFonts w:hint="eastAsia"/>
        </w:rPr>
        <w:t>后台</w:t>
      </w:r>
      <w:r>
        <w:rPr>
          <w:rFonts w:hint="eastAsia"/>
        </w:rPr>
        <w:t>相册管理</w:t>
      </w:r>
    </w:p>
    <w:p w:rsidR="00013881" w:rsidRDefault="00013881" w:rsidP="00013881">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sidR="006663EF">
        <w:rPr>
          <w:rFonts w:hint="eastAsia"/>
        </w:rPr>
        <w:t>。</w:t>
      </w:r>
    </w:p>
    <w:p w:rsidR="00013881" w:rsidRDefault="00013881" w:rsidP="00013881">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013881" w:rsidRDefault="00013881" w:rsidP="00013881">
      <w:r w:rsidRPr="00694B77">
        <w:t>3</w:t>
      </w:r>
      <w:r w:rsidRPr="00694B77">
        <w:rPr>
          <w:rFonts w:hint="eastAsia"/>
        </w:rPr>
        <w:t>、重要</w:t>
      </w:r>
      <w:r w:rsidRPr="00694B77">
        <w:t>流程：</w:t>
      </w:r>
      <w:r w:rsidR="007D78BB">
        <w:rPr>
          <w:rFonts w:hint="eastAsia"/>
        </w:rPr>
        <w:t>机构</w:t>
      </w:r>
      <w:r w:rsidR="007D78BB">
        <w:t>相册管理、</w:t>
      </w:r>
      <w:r w:rsidR="007D78BB">
        <w:rPr>
          <w:rFonts w:hint="eastAsia"/>
        </w:rPr>
        <w:t>机构</w:t>
      </w:r>
      <w:r w:rsidR="007D78BB">
        <w:t>封面设置</w:t>
      </w:r>
      <w:r w:rsidR="007D78BB">
        <w:rPr>
          <w:rFonts w:hint="eastAsia"/>
        </w:rPr>
        <w:t>，</w:t>
      </w:r>
      <w:r w:rsidR="007D78BB">
        <w:t>图片</w:t>
      </w:r>
      <w:r w:rsidR="007D78BB">
        <w:rPr>
          <w:rFonts w:hint="eastAsia"/>
        </w:rPr>
        <w:t>信息</w:t>
      </w:r>
      <w:r w:rsidR="007D78BB">
        <w:t>修改</w:t>
      </w:r>
      <w:r w:rsidR="007D78BB">
        <w:rPr>
          <w:rFonts w:hint="eastAsia"/>
        </w:rPr>
        <w:t>等</w:t>
      </w:r>
      <w:r>
        <w:rPr>
          <w:rFonts w:hint="eastAsia"/>
        </w:rPr>
        <w:t>。</w:t>
      </w:r>
    </w:p>
    <w:p w:rsidR="00EA76A1" w:rsidRDefault="00134D87" w:rsidP="00EA76A1">
      <w:r>
        <w:rPr>
          <w:rFonts w:hint="eastAsia"/>
        </w:rPr>
        <w:t>4</w:t>
      </w:r>
      <w:r>
        <w:rPr>
          <w:rFonts w:hint="eastAsia"/>
        </w:rPr>
        <w:t>、相关技术</w:t>
      </w:r>
      <w:r>
        <w:t>：</w:t>
      </w:r>
      <w:r w:rsidRPr="00134D87">
        <w:t>WebUploader</w:t>
      </w:r>
      <w:r w:rsidRPr="00134D87">
        <w:rPr>
          <w:rFonts w:hint="eastAsia"/>
        </w:rPr>
        <w:t>文件上传插件</w:t>
      </w:r>
      <w:r w:rsidR="00A8740B">
        <w:rPr>
          <w:rFonts w:hint="eastAsia"/>
        </w:rPr>
        <w:t>。</w:t>
      </w:r>
      <w:r w:rsidR="00BE6ACF">
        <w:rPr>
          <w:rFonts w:hint="eastAsia"/>
        </w:rPr>
        <w:t>这个插件很好的</w:t>
      </w:r>
      <w:r w:rsidR="00BE6ACF">
        <w:t>实现了图片上传功能。</w:t>
      </w:r>
      <w:r w:rsidR="00A8740B" w:rsidRPr="00A8740B">
        <w:rPr>
          <w:rFonts w:hint="eastAsia"/>
        </w:rPr>
        <w:t>WebUploader</w:t>
      </w:r>
      <w:r w:rsidR="00A8740B" w:rsidRPr="00A8740B">
        <w:rPr>
          <w:rFonts w:hint="eastAsia"/>
        </w:rPr>
        <w:t>是由</w:t>
      </w:r>
      <w:r w:rsidR="00A8740B" w:rsidRPr="00A8740B">
        <w:rPr>
          <w:rFonts w:hint="eastAsia"/>
        </w:rPr>
        <w:t>Baidu WebFE(FEX)</w:t>
      </w:r>
      <w:r w:rsidR="00A8740B" w:rsidRPr="00A8740B">
        <w:rPr>
          <w:rFonts w:hint="eastAsia"/>
        </w:rPr>
        <w:t>团队开发的一个简单的以</w:t>
      </w:r>
      <w:r w:rsidR="00A8740B" w:rsidRPr="00A8740B">
        <w:rPr>
          <w:rFonts w:hint="eastAsia"/>
        </w:rPr>
        <w:t>HTML5</w:t>
      </w:r>
      <w:r w:rsidR="00A8740B" w:rsidRPr="00A8740B">
        <w:rPr>
          <w:rFonts w:hint="eastAsia"/>
        </w:rPr>
        <w:t>为主，</w:t>
      </w:r>
      <w:r w:rsidR="00A8740B" w:rsidRPr="00A8740B">
        <w:rPr>
          <w:rFonts w:hint="eastAsia"/>
        </w:rPr>
        <w:t>FLASH</w:t>
      </w:r>
      <w:r w:rsidR="00A8740B" w:rsidRPr="00A8740B">
        <w:rPr>
          <w:rFonts w:hint="eastAsia"/>
        </w:rPr>
        <w:t>为辅的现代文件上传组件。在现代的浏览器里面能充分发挥</w:t>
      </w:r>
      <w:r w:rsidR="00A8740B" w:rsidRPr="00A8740B">
        <w:rPr>
          <w:rFonts w:hint="eastAsia"/>
        </w:rPr>
        <w:t>HTML5</w:t>
      </w:r>
      <w:r w:rsidR="00A8740B" w:rsidRPr="00A8740B">
        <w:rPr>
          <w:rFonts w:hint="eastAsia"/>
        </w:rPr>
        <w:t>的优势，同时又不摒弃主流</w:t>
      </w:r>
      <w:r w:rsidR="00A8740B" w:rsidRPr="00A8740B">
        <w:rPr>
          <w:rFonts w:hint="eastAsia"/>
        </w:rPr>
        <w:t>IE</w:t>
      </w:r>
      <w:r w:rsidR="00A8740B" w:rsidRPr="00A8740B">
        <w:rPr>
          <w:rFonts w:hint="eastAsia"/>
        </w:rPr>
        <w:t>浏览器，沿用原来的</w:t>
      </w:r>
      <w:r w:rsidR="00A8740B" w:rsidRPr="00A8740B">
        <w:rPr>
          <w:rFonts w:hint="eastAsia"/>
        </w:rPr>
        <w:t>FLASH</w:t>
      </w:r>
      <w:r w:rsidR="00A8740B" w:rsidRPr="00A8740B">
        <w:rPr>
          <w:rFonts w:hint="eastAsia"/>
        </w:rPr>
        <w:t>运行时，兼容</w:t>
      </w:r>
      <w:r w:rsidR="00A8740B" w:rsidRPr="00A8740B">
        <w:rPr>
          <w:rFonts w:hint="eastAsia"/>
        </w:rPr>
        <w:t>IE6+</w:t>
      </w:r>
      <w:r w:rsidR="00A8740B" w:rsidRPr="00A8740B">
        <w:rPr>
          <w:rFonts w:hint="eastAsia"/>
        </w:rPr>
        <w:t>，</w:t>
      </w:r>
      <w:r w:rsidR="00A8740B" w:rsidRPr="00A8740B">
        <w:rPr>
          <w:rFonts w:hint="eastAsia"/>
        </w:rPr>
        <w:t>iOS 6+, android 4+</w:t>
      </w:r>
      <w:r w:rsidR="00A8740B" w:rsidRPr="00A8740B">
        <w:rPr>
          <w:rFonts w:hint="eastAsia"/>
        </w:rPr>
        <w:t>。两套运行时，同样的调用方式，可供用户任意选用。</w:t>
      </w:r>
      <w:r w:rsidR="00A8740B" w:rsidRPr="00A8740B">
        <w:rPr>
          <w:rFonts w:hint="eastAsia"/>
        </w:rPr>
        <w:t xml:space="preserve"> </w:t>
      </w:r>
      <w:r w:rsidR="00A8740B" w:rsidRPr="00A8740B">
        <w:rPr>
          <w:rFonts w:hint="eastAsia"/>
        </w:rPr>
        <w:t>采用大文件分片并发上传，极大的提高了文件上传效率。</w:t>
      </w:r>
      <w:r w:rsidR="00EA76A1" w:rsidRPr="00134D87">
        <w:t>WebUploader</w:t>
      </w:r>
      <w:r w:rsidR="00EA76A1">
        <w:rPr>
          <w:rFonts w:hint="eastAsia"/>
        </w:rPr>
        <w:t>共有</w:t>
      </w:r>
      <w:r w:rsidR="00EA76A1">
        <w:rPr>
          <w:rFonts w:hint="eastAsia"/>
        </w:rPr>
        <w:t>6</w:t>
      </w:r>
      <w:r w:rsidR="00EA76A1">
        <w:rPr>
          <w:rFonts w:hint="eastAsia"/>
        </w:rPr>
        <w:t>大</w:t>
      </w:r>
      <w:r w:rsidR="00EA76A1">
        <w:t>特性：</w:t>
      </w:r>
    </w:p>
    <w:p w:rsidR="00EA76A1" w:rsidRDefault="00EA76A1" w:rsidP="00EA76A1">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134D87" w:rsidRDefault="00EA76A1" w:rsidP="00EA76A1">
      <w:pPr>
        <w:ind w:firstLine="420"/>
      </w:pPr>
      <w:r>
        <w:rPr>
          <w:rFonts w:hint="eastAsia"/>
        </w:rPr>
        <w:t>（</w:t>
      </w:r>
      <w:r>
        <w:rPr>
          <w:rFonts w:hint="eastAsia"/>
        </w:rPr>
        <w:t>2</w:t>
      </w:r>
      <w:r>
        <w:t>）</w:t>
      </w:r>
      <w:r>
        <w:rPr>
          <w:rFonts w:hint="eastAsia"/>
        </w:rPr>
        <w:t>预览、压缩。支持常用图片格式</w:t>
      </w:r>
      <w:r>
        <w:rPr>
          <w:rFonts w:hint="eastAsia"/>
        </w:rPr>
        <w:t>jpg,jpeg,gif,bmp,png</w:t>
      </w:r>
      <w:r>
        <w:rPr>
          <w:rFonts w:hint="eastAsia"/>
        </w:rPr>
        <w:t>预览与压缩，节省网络数据传输。</w:t>
      </w:r>
    </w:p>
    <w:p w:rsidR="00EA76A1" w:rsidRDefault="00EA76A1" w:rsidP="00EA76A1">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041F45" w:rsidRDefault="00041F45" w:rsidP="00041F45">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041F45" w:rsidRDefault="00041F45" w:rsidP="00041F45">
      <w:pPr>
        <w:ind w:firstLine="420"/>
      </w:pPr>
      <w:r>
        <w:rPr>
          <w:rFonts w:hint="eastAsia"/>
        </w:rPr>
        <w:t>（</w:t>
      </w:r>
      <w:r>
        <w:rPr>
          <w:rFonts w:hint="eastAsia"/>
        </w:rPr>
        <w:t>5</w:t>
      </w:r>
      <w:r>
        <w:t>）</w:t>
      </w:r>
      <w:r>
        <w:rPr>
          <w:rFonts w:hint="eastAsia"/>
        </w:rPr>
        <w:t>MD5</w:t>
      </w:r>
      <w:r>
        <w:rPr>
          <w:rFonts w:hint="eastAsia"/>
        </w:rPr>
        <w:t>秒传。当文件体积大、量比较多时，支持上传前做文件</w:t>
      </w:r>
      <w:r>
        <w:rPr>
          <w:rFonts w:hint="eastAsia"/>
        </w:rPr>
        <w:t>md5</w:t>
      </w:r>
      <w:r>
        <w:rPr>
          <w:rFonts w:hint="eastAsia"/>
        </w:rPr>
        <w:t>值验证，一致则可直接跳过。</w:t>
      </w:r>
    </w:p>
    <w:p w:rsidR="00041F45" w:rsidRPr="00041F45" w:rsidRDefault="00041F45" w:rsidP="00041F45">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861674" w:rsidRPr="00134D87" w:rsidRDefault="00861674" w:rsidP="00013881"/>
    <w:p w:rsidR="00013881" w:rsidRDefault="00134D87" w:rsidP="00013881">
      <w:r>
        <w:t>5</w:t>
      </w:r>
      <w:r w:rsidR="00013881">
        <w:rPr>
          <w:rFonts w:hint="eastAsia"/>
        </w:rPr>
        <w:t>、</w:t>
      </w:r>
      <w:r w:rsidR="00013881">
        <w:rPr>
          <w:rFonts w:hint="eastAsia"/>
        </w:rPr>
        <w:t>UI</w:t>
      </w:r>
      <w:r w:rsidR="00013881">
        <w:t>演示</w:t>
      </w:r>
    </w:p>
    <w:p w:rsidR="00352DD4" w:rsidRDefault="00352DD4" w:rsidP="00013881">
      <w:r>
        <w:rPr>
          <w:noProof/>
        </w:rPr>
        <w:lastRenderedPageBreak/>
        <w:drawing>
          <wp:inline distT="0" distB="0" distL="0" distR="0" wp14:anchorId="4D4D1899" wp14:editId="4F2B4FCA">
            <wp:extent cx="5274310" cy="26200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0010"/>
                    </a:xfrm>
                    <a:prstGeom prst="rect">
                      <a:avLst/>
                    </a:prstGeom>
                  </pic:spPr>
                </pic:pic>
              </a:graphicData>
            </a:graphic>
          </wp:inline>
        </w:drawing>
      </w:r>
    </w:p>
    <w:p w:rsidR="0086226A" w:rsidRDefault="0086226A" w:rsidP="00013881"/>
    <w:p w:rsidR="00D520C2" w:rsidRDefault="00862397" w:rsidP="00D1413B">
      <w:pPr>
        <w:spacing w:line="360" w:lineRule="exact"/>
      </w:pPr>
      <w:r>
        <w:tab/>
      </w:r>
      <w:r>
        <w:tab/>
      </w:r>
      <w:r>
        <w:tab/>
      </w:r>
      <w:r>
        <w:tab/>
      </w:r>
      <w:r>
        <w:tab/>
      </w:r>
      <w:r>
        <w:tab/>
      </w:r>
      <w:r>
        <w:t>图</w:t>
      </w:r>
      <w:r>
        <w:rPr>
          <w:rFonts w:hint="eastAsia"/>
        </w:rPr>
        <w:t>5.6</w:t>
      </w:r>
      <w:r>
        <w:rPr>
          <w:rFonts w:hint="eastAsia"/>
        </w:rPr>
        <w:t>后台相册管理</w:t>
      </w:r>
      <w:r>
        <w:t>列表</w:t>
      </w:r>
    </w:p>
    <w:p w:rsidR="00D520C2" w:rsidRDefault="00DC4270" w:rsidP="00D1413B">
      <w:pPr>
        <w:spacing w:line="360" w:lineRule="exact"/>
      </w:pPr>
      <w:r>
        <w:rPr>
          <w:rFonts w:hint="eastAsia"/>
        </w:rPr>
        <w:t>说明</w:t>
      </w:r>
      <w:r>
        <w:t>：</w:t>
      </w:r>
    </w:p>
    <w:p w:rsidR="000F6A42" w:rsidRDefault="000F6A42" w:rsidP="000F6A42">
      <w:pPr>
        <w:spacing w:line="360" w:lineRule="exact"/>
      </w:pPr>
      <w:r>
        <w:rPr>
          <w:rFonts w:hint="eastAsia"/>
        </w:rPr>
        <w:t>（</w:t>
      </w:r>
      <w:r>
        <w:rPr>
          <w:rFonts w:hint="eastAsia"/>
        </w:rPr>
        <w:t>1</w:t>
      </w:r>
      <w:r>
        <w:rPr>
          <w:rFonts w:hint="eastAsia"/>
        </w:rPr>
        <w:t>）</w:t>
      </w:r>
      <w:r w:rsidR="00DC4270">
        <w:rPr>
          <w:rFonts w:hint="eastAsia"/>
        </w:rPr>
        <w:t>通过</w:t>
      </w:r>
      <w:r w:rsidR="00DC4270">
        <w:t>查询机构名称，可以</w:t>
      </w:r>
      <w:r>
        <w:rPr>
          <w:rFonts w:hint="eastAsia"/>
        </w:rPr>
        <w:t>查询到</w:t>
      </w:r>
      <w:r>
        <w:t>某一机构的相册。</w:t>
      </w:r>
    </w:p>
    <w:p w:rsidR="000F6A42" w:rsidRDefault="000F6A42" w:rsidP="000F6A42">
      <w:pPr>
        <w:spacing w:line="360" w:lineRule="exact"/>
      </w:pPr>
      <w:r>
        <w:rPr>
          <w:rFonts w:hint="eastAsia"/>
        </w:rPr>
        <w:t>（</w:t>
      </w:r>
      <w:r>
        <w:rPr>
          <w:rFonts w:hint="eastAsia"/>
        </w:rPr>
        <w:t>2</w:t>
      </w:r>
      <w:r>
        <w:t>）</w:t>
      </w:r>
      <w:r>
        <w:rPr>
          <w:rFonts w:hint="eastAsia"/>
        </w:rPr>
        <w:t>搜索条件包括</w:t>
      </w:r>
      <w:r>
        <w:t>：机构名称，图片状态</w:t>
      </w:r>
      <w:r>
        <w:rPr>
          <w:rFonts w:hint="eastAsia"/>
        </w:rPr>
        <w:t>，</w:t>
      </w:r>
      <w:r>
        <w:t>是否封面。</w:t>
      </w:r>
    </w:p>
    <w:p w:rsidR="0097094A" w:rsidRDefault="00793BF1" w:rsidP="00DA67C1">
      <w:pPr>
        <w:spacing w:line="360" w:lineRule="exact"/>
      </w:pPr>
      <w:r>
        <w:rPr>
          <w:noProof/>
        </w:rPr>
        <w:drawing>
          <wp:anchor distT="0" distB="0" distL="114300" distR="114300" simplePos="0" relativeHeight="251680768" behindDoc="0" locked="0" layoutInCell="1" allowOverlap="1" wp14:anchorId="707A88F6" wp14:editId="27E54559">
            <wp:simplePos x="0" y="0"/>
            <wp:positionH relativeFrom="margin">
              <wp:align>right</wp:align>
            </wp:positionH>
            <wp:positionV relativeFrom="paragraph">
              <wp:posOffset>789940</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97094A">
        <w:rPr>
          <w:rFonts w:hint="eastAsia"/>
        </w:rPr>
        <w:t>（</w:t>
      </w:r>
      <w:r w:rsidR="0097094A">
        <w:rPr>
          <w:rFonts w:hint="eastAsia"/>
        </w:rPr>
        <w:t>3</w:t>
      </w:r>
      <w:r w:rsidR="0097094A">
        <w:t>）</w:t>
      </w:r>
      <w:r w:rsidR="0097094A">
        <w:rPr>
          <w:rFonts w:hint="eastAsia"/>
        </w:rPr>
        <w:t>新增图片</w:t>
      </w:r>
      <w:r w:rsidR="0097094A">
        <w:t>：</w:t>
      </w:r>
      <w:r w:rsidR="00146C5A">
        <w:rPr>
          <w:rFonts w:hint="eastAsia"/>
        </w:rPr>
        <w:t>新增图片</w:t>
      </w:r>
      <w:r w:rsidR="00146C5A">
        <w:t>首先要选择机构。</w:t>
      </w:r>
      <w:r>
        <w:rPr>
          <w:rFonts w:hint="eastAsia"/>
        </w:rPr>
        <w:t>机构名称</w:t>
      </w:r>
      <w:r>
        <w:t>文本框为不可编辑，</w:t>
      </w:r>
      <w:r>
        <w:rPr>
          <w:rFonts w:hint="eastAsia"/>
        </w:rPr>
        <w:t>点击</w:t>
      </w:r>
      <w:r>
        <w:t>选择机构</w:t>
      </w:r>
      <w:r>
        <w:rPr>
          <w:rFonts w:hint="eastAsia"/>
        </w:rPr>
        <w:t>按钮</w:t>
      </w:r>
      <w:r>
        <w:t>，弹出</w:t>
      </w:r>
      <w:r>
        <w:rPr>
          <w:rFonts w:hint="eastAsia"/>
        </w:rPr>
        <w:t>机构选择</w:t>
      </w:r>
      <w:r>
        <w:t>框</w:t>
      </w:r>
      <w:r>
        <w:rPr>
          <w:rFonts w:hint="eastAsia"/>
        </w:rPr>
        <w:t>，</w:t>
      </w:r>
      <w:r>
        <w:t>可进行</w:t>
      </w:r>
      <w:r>
        <w:rPr>
          <w:rFonts w:hint="eastAsia"/>
        </w:rPr>
        <w:t>机构查找</w:t>
      </w:r>
      <w:r>
        <w:t>，</w:t>
      </w:r>
      <w:r>
        <w:rPr>
          <w:rFonts w:hint="eastAsia"/>
        </w:rPr>
        <w:t>选择一个机构</w:t>
      </w:r>
      <w:r>
        <w:t>，点击确定</w:t>
      </w:r>
      <w:r>
        <w:rPr>
          <w:rFonts w:hint="eastAsia"/>
        </w:rPr>
        <w:t>，</w:t>
      </w:r>
      <w:r>
        <w:t>机构名称文本框将自动填充</w:t>
      </w:r>
      <w:r>
        <w:rPr>
          <w:rFonts w:hint="eastAsia"/>
        </w:rPr>
        <w:t>。</w:t>
      </w:r>
    </w:p>
    <w:p w:rsidR="0097094A" w:rsidRDefault="0097094A" w:rsidP="00DA67C1">
      <w:pPr>
        <w:spacing w:line="360" w:lineRule="exact"/>
        <w:ind w:left="1680" w:firstLine="420"/>
      </w:pPr>
      <w:r>
        <w:t>图</w:t>
      </w:r>
      <w:r>
        <w:rPr>
          <w:rFonts w:hint="eastAsia"/>
        </w:rPr>
        <w:t>5.7</w:t>
      </w:r>
      <w:r>
        <w:rPr>
          <w:rFonts w:hint="eastAsia"/>
        </w:rPr>
        <w:t>后台相册管理</w:t>
      </w:r>
      <w:r w:rsidR="0064229B">
        <w:rPr>
          <w:rFonts w:hint="eastAsia"/>
        </w:rPr>
        <w:t>新增</w:t>
      </w:r>
      <w:r>
        <w:rPr>
          <w:rFonts w:hint="eastAsia"/>
        </w:rPr>
        <w:t>图片</w:t>
      </w:r>
    </w:p>
    <w:p w:rsidR="00DA67C1" w:rsidRDefault="00DA67C1" w:rsidP="00DA67C1">
      <w:pPr>
        <w:spacing w:line="360" w:lineRule="exact"/>
        <w:ind w:left="1680" w:firstLine="420"/>
      </w:pPr>
    </w:p>
    <w:p w:rsidR="00352DD4" w:rsidRDefault="000F6A42" w:rsidP="00D1413B">
      <w:pPr>
        <w:spacing w:line="360" w:lineRule="exact"/>
      </w:pPr>
      <w:r>
        <w:rPr>
          <w:rFonts w:hint="eastAsia"/>
        </w:rPr>
        <w:t>（</w:t>
      </w:r>
      <w:r w:rsidR="0097094A">
        <w:rPr>
          <w:rFonts w:hint="eastAsia"/>
        </w:rPr>
        <w:t>4</w:t>
      </w:r>
      <w:r>
        <w:t>）</w:t>
      </w:r>
      <w:r w:rsidR="001B76F9">
        <w:rPr>
          <w:rFonts w:hint="eastAsia"/>
        </w:rPr>
        <w:t>修改</w:t>
      </w:r>
      <w:r w:rsidR="001B76F9">
        <w:t>图片</w:t>
      </w:r>
      <w:r w:rsidR="00582A07">
        <w:rPr>
          <w:rFonts w:hint="eastAsia"/>
        </w:rPr>
        <w:t>：</w:t>
      </w:r>
      <w:r w:rsidR="001B76F9">
        <w:rPr>
          <w:rFonts w:hint="eastAsia"/>
        </w:rPr>
        <w:t>图片标题、</w:t>
      </w:r>
      <w:r w:rsidR="001B76F9">
        <w:t>图片描述</w:t>
      </w:r>
      <w:r w:rsidR="001B76F9">
        <w:rPr>
          <w:rFonts w:hint="eastAsia"/>
        </w:rPr>
        <w:t>和</w:t>
      </w:r>
      <w:r w:rsidR="001B76F9">
        <w:t>绑定用户。</w:t>
      </w:r>
      <w:r w:rsidR="00CC6859">
        <w:rPr>
          <w:rFonts w:hint="eastAsia"/>
        </w:rPr>
        <w:t>图片标题</w:t>
      </w:r>
      <w:r w:rsidR="00CC6859">
        <w:t>与图片描述属于必填项，有字数限制</w:t>
      </w:r>
      <w:r w:rsidR="00CC6859">
        <w:rPr>
          <w:rFonts w:hint="eastAsia"/>
        </w:rPr>
        <w:t>。</w:t>
      </w:r>
    </w:p>
    <w:p w:rsidR="006F1CAA" w:rsidRPr="006F1CAA" w:rsidRDefault="00352DD4" w:rsidP="008459C0">
      <w:pPr>
        <w:spacing w:line="360" w:lineRule="exact"/>
        <w:ind w:left="2520"/>
      </w:pPr>
      <w:r>
        <w:rPr>
          <w:noProof/>
        </w:rPr>
        <w:lastRenderedPageBreak/>
        <w:drawing>
          <wp:anchor distT="0" distB="0" distL="114300" distR="114300" simplePos="0" relativeHeight="251681792" behindDoc="0" locked="0" layoutInCell="1" allowOverlap="1" wp14:anchorId="47207C8D" wp14:editId="445700EB">
            <wp:simplePos x="0" y="0"/>
            <wp:positionH relativeFrom="column">
              <wp:posOffset>-57150</wp:posOffset>
            </wp:positionH>
            <wp:positionV relativeFrom="paragraph">
              <wp:posOffset>0</wp:posOffset>
            </wp:positionV>
            <wp:extent cx="5274000" cy="445680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000" cy="4456800"/>
                    </a:xfrm>
                    <a:prstGeom prst="rect">
                      <a:avLst/>
                    </a:prstGeom>
                  </pic:spPr>
                </pic:pic>
              </a:graphicData>
            </a:graphic>
            <wp14:sizeRelH relativeFrom="margin">
              <wp14:pctWidth>0</wp14:pctWidth>
            </wp14:sizeRelH>
            <wp14:sizeRelV relativeFrom="margin">
              <wp14:pctHeight>0</wp14:pctHeight>
            </wp14:sizeRelV>
          </wp:anchor>
        </w:drawing>
      </w:r>
      <w:r w:rsidR="006F1CAA">
        <w:t>图</w:t>
      </w:r>
      <w:r w:rsidR="0097094A">
        <w:rPr>
          <w:rFonts w:hint="eastAsia"/>
        </w:rPr>
        <w:t>5.</w:t>
      </w:r>
      <w:r w:rsidR="0097094A">
        <w:t>8</w:t>
      </w:r>
      <w:r w:rsidR="006F1CAA">
        <w:rPr>
          <w:rFonts w:hint="eastAsia"/>
        </w:rPr>
        <w:t>后台相册管理修改图片</w:t>
      </w:r>
    </w:p>
    <w:p w:rsidR="00352DD4" w:rsidRDefault="00352DD4" w:rsidP="00D1413B">
      <w:pPr>
        <w:spacing w:line="360" w:lineRule="exact"/>
      </w:pPr>
      <w:r>
        <w:rPr>
          <w:noProof/>
        </w:rPr>
        <w:drawing>
          <wp:anchor distT="0" distB="0" distL="114300" distR="114300" simplePos="0" relativeHeight="251682816" behindDoc="0" locked="0" layoutInCell="1" allowOverlap="1" wp14:anchorId="78290FF2" wp14:editId="5A55BD7C">
            <wp:simplePos x="0" y="0"/>
            <wp:positionH relativeFrom="margin">
              <wp:align>right</wp:align>
            </wp:positionH>
            <wp:positionV relativeFrom="paragraph">
              <wp:posOffset>628650</wp:posOffset>
            </wp:positionV>
            <wp:extent cx="5274310" cy="4252595"/>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252595"/>
                    </a:xfrm>
                    <a:prstGeom prst="rect">
                      <a:avLst/>
                    </a:prstGeom>
                  </pic:spPr>
                </pic:pic>
              </a:graphicData>
            </a:graphic>
          </wp:anchor>
        </w:drawing>
      </w:r>
      <w:r w:rsidR="002D2427">
        <w:rPr>
          <w:rFonts w:hint="eastAsia"/>
        </w:rPr>
        <w:t>（</w:t>
      </w:r>
      <w:r w:rsidR="0097094A">
        <w:rPr>
          <w:rFonts w:hint="eastAsia"/>
        </w:rPr>
        <w:t>6</w:t>
      </w:r>
      <w:r w:rsidR="002D2427">
        <w:t>）</w:t>
      </w:r>
      <w:r w:rsidR="002D2427">
        <w:rPr>
          <w:rFonts w:hint="eastAsia"/>
        </w:rPr>
        <w:t>处理</w:t>
      </w:r>
      <w:r w:rsidR="002D2427">
        <w:t>按钮表示对图片的审核</w:t>
      </w:r>
      <w:r w:rsidR="00134D87">
        <w:rPr>
          <w:rFonts w:hint="eastAsia"/>
        </w:rPr>
        <w:t>。</w:t>
      </w:r>
      <w:r w:rsidR="00633317">
        <w:rPr>
          <w:rFonts w:hint="eastAsia"/>
        </w:rPr>
        <w:t>处理过程中可以选择</w:t>
      </w:r>
      <w:r w:rsidR="00633317">
        <w:t>通过或者驳回，</w:t>
      </w:r>
      <w:r w:rsidR="00633317">
        <w:rPr>
          <w:rFonts w:hint="eastAsia"/>
        </w:rPr>
        <w:t>并填写处理内容</w:t>
      </w:r>
      <w:r w:rsidR="00633317">
        <w:t>。</w:t>
      </w:r>
      <w:r w:rsidR="00633317">
        <w:rPr>
          <w:rFonts w:hint="eastAsia"/>
        </w:rPr>
        <w:t>通过</w:t>
      </w:r>
      <w:r w:rsidR="00633317">
        <w:t>的图片可以展示在前台</w:t>
      </w:r>
      <w:r w:rsidR="00633317">
        <w:rPr>
          <w:rFonts w:hint="eastAsia"/>
        </w:rPr>
        <w:t>，</w:t>
      </w:r>
      <w:r w:rsidR="00633317">
        <w:t>驳回的不会。</w:t>
      </w:r>
    </w:p>
    <w:p w:rsidR="002D2427" w:rsidRDefault="006F1CAA" w:rsidP="00D1413B">
      <w:pPr>
        <w:spacing w:line="360" w:lineRule="exact"/>
      </w:pPr>
      <w:r>
        <w:lastRenderedPageBreak/>
        <w:tab/>
      </w:r>
      <w:r>
        <w:tab/>
      </w:r>
      <w:r>
        <w:tab/>
      </w:r>
      <w:r>
        <w:tab/>
      </w:r>
      <w:r>
        <w:tab/>
      </w:r>
      <w:r>
        <w:t>图</w:t>
      </w:r>
      <w:r w:rsidR="0097094A">
        <w:rPr>
          <w:rFonts w:hint="eastAsia"/>
        </w:rPr>
        <w:t>5.9</w:t>
      </w:r>
      <w:r>
        <w:rPr>
          <w:rFonts w:hint="eastAsia"/>
        </w:rPr>
        <w:t>后台相册管理处理图片</w:t>
      </w:r>
    </w:p>
    <w:p w:rsidR="006F1CAA" w:rsidRDefault="006F1CAA" w:rsidP="00D1413B">
      <w:pPr>
        <w:spacing w:line="360" w:lineRule="exact"/>
      </w:pPr>
    </w:p>
    <w:p w:rsidR="00880B74" w:rsidRDefault="005B4DB0" w:rsidP="00880B74">
      <w:pPr>
        <w:widowControl/>
        <w:jc w:val="left"/>
      </w:pPr>
      <w:r>
        <w:rPr>
          <w:rFonts w:hint="eastAsia"/>
        </w:rPr>
        <w:t>6</w:t>
      </w:r>
      <w:r w:rsidR="00880B74">
        <w:rPr>
          <w:rFonts w:hint="eastAsia"/>
        </w:rPr>
        <w:t>、</w:t>
      </w:r>
      <w:r w:rsidR="00880B74">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80B74" w:rsidRPr="00D520C2" w:rsidTr="003141BC">
        <w:trPr>
          <w:trHeight w:val="286"/>
        </w:trPr>
        <w:tc>
          <w:tcPr>
            <w:tcW w:w="1555" w:type="dxa"/>
            <w:shd w:val="clear" w:color="auto" w:fill="auto"/>
          </w:tcPr>
          <w:p w:rsidR="00880B74" w:rsidRPr="00D520C2" w:rsidRDefault="00880B74" w:rsidP="003141BC">
            <w:r w:rsidRPr="00D520C2">
              <w:rPr>
                <w:rFonts w:hint="eastAsia"/>
              </w:rPr>
              <w:t>名称</w:t>
            </w:r>
          </w:p>
        </w:tc>
        <w:tc>
          <w:tcPr>
            <w:tcW w:w="1701" w:type="dxa"/>
            <w:shd w:val="clear" w:color="auto" w:fill="auto"/>
          </w:tcPr>
          <w:p w:rsidR="00880B74" w:rsidRPr="00D520C2" w:rsidRDefault="00880B74" w:rsidP="003141BC">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80B74" w:rsidRPr="00D520C2" w:rsidRDefault="00880B74" w:rsidP="003141BC">
            <w:r w:rsidRPr="00D520C2">
              <w:rPr>
                <w:rFonts w:hint="eastAsia"/>
              </w:rPr>
              <w:t>必填</w:t>
            </w:r>
          </w:p>
        </w:tc>
        <w:tc>
          <w:tcPr>
            <w:tcW w:w="1270" w:type="dxa"/>
            <w:shd w:val="clear" w:color="auto" w:fill="auto"/>
          </w:tcPr>
          <w:p w:rsidR="00880B74" w:rsidRPr="00D520C2" w:rsidRDefault="00880B74" w:rsidP="003141BC">
            <w:r w:rsidRPr="00D520C2">
              <w:rPr>
                <w:rFonts w:hint="eastAsia"/>
              </w:rPr>
              <w:t>默认值</w:t>
            </w:r>
          </w:p>
        </w:tc>
        <w:tc>
          <w:tcPr>
            <w:tcW w:w="3720" w:type="dxa"/>
            <w:shd w:val="clear" w:color="auto" w:fill="auto"/>
          </w:tcPr>
          <w:p w:rsidR="00880B74" w:rsidRPr="00D520C2" w:rsidRDefault="00880B74" w:rsidP="003141BC">
            <w:r w:rsidRPr="00D520C2">
              <w:rPr>
                <w:rFonts w:hint="eastAsia"/>
              </w:rPr>
              <w:t>规则</w:t>
            </w:r>
          </w:p>
        </w:tc>
      </w:tr>
      <w:tr w:rsidR="00880B74" w:rsidRPr="00446FE9" w:rsidTr="003141BC">
        <w:trPr>
          <w:trHeight w:val="286"/>
        </w:trPr>
        <w:tc>
          <w:tcPr>
            <w:tcW w:w="1555" w:type="dxa"/>
            <w:shd w:val="clear" w:color="auto" w:fill="auto"/>
          </w:tcPr>
          <w:p w:rsidR="00880B74" w:rsidRPr="00446FE9" w:rsidRDefault="00880B74" w:rsidP="003141BC">
            <w:r>
              <w:rPr>
                <w:rFonts w:hint="eastAsia"/>
              </w:rPr>
              <w:t>机构</w:t>
            </w:r>
            <w:r>
              <w:t>名称</w:t>
            </w:r>
            <w:r w:rsidR="00AB1699">
              <w:rPr>
                <w:rFonts w:hint="eastAsia"/>
              </w:rPr>
              <w:t>（列表页面</w:t>
            </w:r>
            <w:r w:rsidR="00AB1699">
              <w:t>）</w:t>
            </w:r>
          </w:p>
        </w:tc>
        <w:tc>
          <w:tcPr>
            <w:tcW w:w="1701" w:type="dxa"/>
            <w:shd w:val="clear" w:color="auto" w:fill="auto"/>
          </w:tcPr>
          <w:p w:rsidR="00880B74" w:rsidRDefault="00880B74" w:rsidP="003141BC">
            <w:r>
              <w:rPr>
                <w:rFonts w:hint="eastAsia"/>
              </w:rPr>
              <w:t>单行文本</w:t>
            </w:r>
          </w:p>
          <w:p w:rsidR="00880B74" w:rsidRPr="00446FE9" w:rsidRDefault="00880B74"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80B74" w:rsidRPr="00446FE9" w:rsidRDefault="00880B74" w:rsidP="003141BC">
            <w:r>
              <w:rPr>
                <w:rFonts w:hint="eastAsia"/>
              </w:rPr>
              <w:t>Y</w:t>
            </w:r>
          </w:p>
        </w:tc>
        <w:tc>
          <w:tcPr>
            <w:tcW w:w="1270" w:type="dxa"/>
            <w:shd w:val="clear" w:color="auto" w:fill="auto"/>
          </w:tcPr>
          <w:p w:rsidR="00880B74" w:rsidRPr="00446FE9" w:rsidRDefault="00880B74" w:rsidP="003141BC"/>
        </w:tc>
        <w:tc>
          <w:tcPr>
            <w:tcW w:w="3720" w:type="dxa"/>
            <w:shd w:val="clear" w:color="auto" w:fill="auto"/>
          </w:tcPr>
          <w:p w:rsidR="00880B74" w:rsidRPr="004B4DBF" w:rsidRDefault="004B4DBF" w:rsidP="004B4DBF">
            <w:pPr>
              <w:widowControl/>
              <w:jc w:val="left"/>
            </w:pPr>
            <w:r>
              <w:rPr>
                <w:rFonts w:hint="eastAsia"/>
              </w:rPr>
              <w:t>1</w:t>
            </w:r>
            <w:r>
              <w:rPr>
                <w:rFonts w:hint="eastAsia"/>
              </w:rPr>
              <w:t>、</w:t>
            </w:r>
            <w:r w:rsidR="00880B74" w:rsidRPr="004B4DBF">
              <w:rPr>
                <w:rFonts w:hint="eastAsia"/>
              </w:rPr>
              <w:t>不可</w:t>
            </w:r>
            <w:r w:rsidR="00880B74" w:rsidRPr="004B4DBF">
              <w:t>为空</w:t>
            </w:r>
          </w:p>
          <w:p w:rsidR="00880B74" w:rsidRPr="004B4DBF" w:rsidRDefault="004B4DBF" w:rsidP="0010723E">
            <w:pPr>
              <w:widowControl/>
              <w:jc w:val="left"/>
            </w:pPr>
            <w:r>
              <w:rPr>
                <w:rFonts w:hint="eastAsia"/>
              </w:rPr>
              <w:t>2</w:t>
            </w:r>
            <w:r>
              <w:rPr>
                <w:rFonts w:hint="eastAsia"/>
              </w:rPr>
              <w:t>、</w:t>
            </w:r>
            <w:r w:rsidR="00880B74" w:rsidRPr="004B4DBF">
              <w:rPr>
                <w:rFonts w:hint="eastAsia"/>
              </w:rPr>
              <w:t>长度</w:t>
            </w:r>
            <w:r w:rsidR="00880B74" w:rsidRPr="004B4DBF">
              <w:t>不得超过</w:t>
            </w:r>
            <w:r w:rsidR="0010723E">
              <w:t>20</w:t>
            </w:r>
            <w:r w:rsidR="00880B74" w:rsidRPr="004B4DBF">
              <w:rPr>
                <w:rFonts w:hint="eastAsia"/>
              </w:rPr>
              <w:t>个汉字</w:t>
            </w:r>
          </w:p>
        </w:tc>
      </w:tr>
      <w:tr w:rsidR="00B769A0" w:rsidRPr="00446FE9" w:rsidTr="003141BC">
        <w:trPr>
          <w:trHeight w:val="286"/>
        </w:trPr>
        <w:tc>
          <w:tcPr>
            <w:tcW w:w="1555" w:type="dxa"/>
            <w:shd w:val="clear" w:color="auto" w:fill="auto"/>
          </w:tcPr>
          <w:p w:rsidR="00B769A0" w:rsidRDefault="00B769A0" w:rsidP="003141BC">
            <w:r>
              <w:rPr>
                <w:rFonts w:hint="eastAsia"/>
              </w:rPr>
              <w:t>标题</w:t>
            </w:r>
            <w:r w:rsidR="00AB1699">
              <w:rPr>
                <w:rFonts w:hint="eastAsia"/>
              </w:rPr>
              <w:t>（修改页面</w:t>
            </w:r>
            <w:r w:rsidR="00AB1699">
              <w:t>）</w:t>
            </w:r>
          </w:p>
        </w:tc>
        <w:tc>
          <w:tcPr>
            <w:tcW w:w="1701" w:type="dxa"/>
            <w:shd w:val="clear" w:color="auto" w:fill="auto"/>
          </w:tcPr>
          <w:p w:rsidR="004B4DBF" w:rsidRDefault="004B4DBF" w:rsidP="004B4DBF">
            <w:r>
              <w:rPr>
                <w:rFonts w:hint="eastAsia"/>
              </w:rPr>
              <w:t>单行文本</w:t>
            </w:r>
          </w:p>
          <w:p w:rsidR="00B769A0" w:rsidRDefault="004B4DBF" w:rsidP="004B4DBF">
            <w:r>
              <w:rPr>
                <w:rFonts w:hint="eastAsia"/>
              </w:rPr>
              <w:t>0</w:t>
            </w:r>
            <w:r>
              <w:rPr>
                <w:rFonts w:hint="eastAsia"/>
              </w:rPr>
              <w:t>＜长度≤</w:t>
            </w:r>
            <w:r w:rsidR="0010723E">
              <w:rPr>
                <w:rFonts w:hint="eastAsia"/>
              </w:rPr>
              <w:t>25</w:t>
            </w:r>
            <w:r>
              <w:rPr>
                <w:rFonts w:hint="eastAsia"/>
              </w:rPr>
              <w:t>字符</w:t>
            </w:r>
          </w:p>
        </w:tc>
        <w:tc>
          <w:tcPr>
            <w:tcW w:w="998" w:type="dxa"/>
            <w:shd w:val="clear" w:color="auto" w:fill="auto"/>
          </w:tcPr>
          <w:p w:rsidR="00B769A0" w:rsidRDefault="004B4DB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B769A0" w:rsidRDefault="004B4DBF" w:rsidP="004B4DBF">
            <w:pPr>
              <w:widowControl/>
              <w:jc w:val="left"/>
            </w:pPr>
            <w:r>
              <w:rPr>
                <w:rFonts w:hint="eastAsia"/>
              </w:rPr>
              <w:t>1</w:t>
            </w:r>
            <w:r>
              <w:rPr>
                <w:rFonts w:hint="eastAsia"/>
              </w:rPr>
              <w:t>、</w:t>
            </w:r>
            <w:r w:rsidRPr="004B4DBF">
              <w:rPr>
                <w:rFonts w:hint="eastAsia"/>
              </w:rPr>
              <w:t>不可</w:t>
            </w:r>
            <w:r w:rsidRPr="004B4DBF">
              <w:t>为空</w:t>
            </w:r>
          </w:p>
          <w:p w:rsidR="004B4DBF" w:rsidRPr="004B4DBF" w:rsidRDefault="004B4DBF" w:rsidP="0010723E">
            <w:pPr>
              <w:widowControl/>
              <w:jc w:val="left"/>
            </w:pPr>
            <w:r>
              <w:rPr>
                <w:rFonts w:hint="eastAsia"/>
              </w:rPr>
              <w:t>2</w:t>
            </w:r>
            <w:r>
              <w:rPr>
                <w:rFonts w:hint="eastAsia"/>
              </w:rPr>
              <w:t>、</w:t>
            </w:r>
            <w:r w:rsidRPr="004B4DBF">
              <w:rPr>
                <w:rFonts w:hint="eastAsia"/>
              </w:rPr>
              <w:t>长度</w:t>
            </w:r>
            <w:r w:rsidRPr="004B4DBF">
              <w:t>不得超过</w:t>
            </w:r>
            <w:r>
              <w:t>25</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描述</w:t>
            </w:r>
            <w:r w:rsidR="00AB1699">
              <w:rPr>
                <w:rFonts w:hint="eastAsia"/>
              </w:rPr>
              <w:t>（修改</w:t>
            </w:r>
            <w:r w:rsidR="00AB1699">
              <w:t>页面）</w:t>
            </w:r>
          </w:p>
        </w:tc>
        <w:tc>
          <w:tcPr>
            <w:tcW w:w="1701" w:type="dxa"/>
            <w:shd w:val="clear" w:color="auto" w:fill="auto"/>
          </w:tcPr>
          <w:p w:rsidR="00B769A0" w:rsidRDefault="003B61EF" w:rsidP="003141BC">
            <w:r>
              <w:rPr>
                <w:rFonts w:hint="eastAsia"/>
              </w:rPr>
              <w:t>文本域</w:t>
            </w:r>
          </w:p>
          <w:p w:rsidR="003B61EF" w:rsidRDefault="003B61EF" w:rsidP="003141BC">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3B61E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3B61EF" w:rsidRDefault="003B61EF" w:rsidP="003B61EF">
            <w:pPr>
              <w:widowControl/>
              <w:jc w:val="left"/>
            </w:pPr>
            <w:r>
              <w:rPr>
                <w:rFonts w:hint="eastAsia"/>
              </w:rPr>
              <w:t>1</w:t>
            </w:r>
            <w:r>
              <w:rPr>
                <w:rFonts w:hint="eastAsia"/>
              </w:rPr>
              <w:t>、</w:t>
            </w:r>
            <w:r w:rsidRPr="004B4DBF">
              <w:rPr>
                <w:rFonts w:hint="eastAsia"/>
              </w:rPr>
              <w:t>不可</w:t>
            </w:r>
            <w:r w:rsidRPr="004B4DBF">
              <w:t>为空</w:t>
            </w:r>
          </w:p>
          <w:p w:rsidR="00B769A0" w:rsidRPr="004B4DBF" w:rsidRDefault="003B61EF" w:rsidP="003B61EF">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处理内容</w:t>
            </w:r>
            <w:r w:rsidR="00AB1699">
              <w:rPr>
                <w:rFonts w:hint="eastAsia"/>
              </w:rPr>
              <w:t>（处理页面</w:t>
            </w:r>
            <w:r w:rsidR="00AB1699">
              <w:t>）</w:t>
            </w:r>
          </w:p>
        </w:tc>
        <w:tc>
          <w:tcPr>
            <w:tcW w:w="1701" w:type="dxa"/>
            <w:shd w:val="clear" w:color="auto" w:fill="auto"/>
          </w:tcPr>
          <w:p w:rsidR="0041724D" w:rsidRDefault="0041724D" w:rsidP="0041724D">
            <w:r>
              <w:rPr>
                <w:rFonts w:hint="eastAsia"/>
              </w:rPr>
              <w:t>文本域</w:t>
            </w:r>
          </w:p>
          <w:p w:rsidR="00B769A0" w:rsidRDefault="0041724D" w:rsidP="0041724D">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41724D" w:rsidP="003141BC">
            <w:r>
              <w:rPr>
                <w:rFonts w:hint="eastAsia"/>
              </w:rPr>
              <w:t>N</w:t>
            </w:r>
          </w:p>
        </w:tc>
        <w:tc>
          <w:tcPr>
            <w:tcW w:w="1270" w:type="dxa"/>
            <w:shd w:val="clear" w:color="auto" w:fill="auto"/>
          </w:tcPr>
          <w:p w:rsidR="00B769A0" w:rsidRPr="00446FE9" w:rsidRDefault="00B769A0" w:rsidP="003141BC"/>
        </w:tc>
        <w:tc>
          <w:tcPr>
            <w:tcW w:w="3720" w:type="dxa"/>
            <w:shd w:val="clear" w:color="auto" w:fill="auto"/>
          </w:tcPr>
          <w:p w:rsidR="0041724D" w:rsidRDefault="0041724D" w:rsidP="0041724D">
            <w:pPr>
              <w:widowControl/>
              <w:jc w:val="left"/>
            </w:pPr>
            <w:r>
              <w:rPr>
                <w:rFonts w:hint="eastAsia"/>
              </w:rPr>
              <w:t>1</w:t>
            </w:r>
            <w:r>
              <w:rPr>
                <w:rFonts w:hint="eastAsia"/>
              </w:rPr>
              <w:t>、</w:t>
            </w:r>
            <w:r w:rsidRPr="004B4DBF">
              <w:rPr>
                <w:rFonts w:hint="eastAsia"/>
              </w:rPr>
              <w:t>不可</w:t>
            </w:r>
            <w:r w:rsidRPr="004B4DBF">
              <w:t>为空</w:t>
            </w:r>
          </w:p>
          <w:p w:rsidR="00B769A0" w:rsidRPr="004B4DBF" w:rsidRDefault="0041724D" w:rsidP="0041724D">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bl>
    <w:p w:rsidR="00880B74" w:rsidRDefault="00880B74" w:rsidP="00D1413B">
      <w:pPr>
        <w:spacing w:line="360" w:lineRule="exact"/>
      </w:pPr>
    </w:p>
    <w:p w:rsidR="0064079F" w:rsidRDefault="0064079F" w:rsidP="00D1413B">
      <w:pPr>
        <w:spacing w:line="360" w:lineRule="exact"/>
      </w:pPr>
    </w:p>
    <w:p w:rsidR="0064079F" w:rsidRDefault="0064079F" w:rsidP="00D1413B">
      <w:pPr>
        <w:spacing w:line="360" w:lineRule="exact"/>
      </w:pPr>
    </w:p>
    <w:p w:rsidR="006F0B1F" w:rsidRDefault="006F0B1F" w:rsidP="006F0B1F">
      <w:pPr>
        <w:widowControl/>
        <w:jc w:val="left"/>
      </w:pPr>
      <w:r>
        <w:rPr>
          <w:rFonts w:hint="eastAsia"/>
        </w:rPr>
        <w:t>7</w:t>
      </w:r>
      <w:r>
        <w:rPr>
          <w:rFonts w:hint="eastAsia"/>
        </w:rPr>
        <w:t>、</w:t>
      </w:r>
      <w:r>
        <w:t>代码实现</w:t>
      </w:r>
    </w:p>
    <w:p w:rsidR="005D021D" w:rsidRDefault="006F0B1F" w:rsidP="00474BDC">
      <w:pPr>
        <w:widowControl/>
        <w:jc w:val="left"/>
      </w:pPr>
      <w:r>
        <w:tab/>
      </w:r>
      <w:r>
        <w:rPr>
          <w:rFonts w:hint="eastAsia"/>
        </w:rPr>
        <w:t>下面代码</w:t>
      </w:r>
      <w:r>
        <w:t>主要实现了</w:t>
      </w:r>
      <w:r w:rsidR="00474BDC">
        <w:rPr>
          <w:rFonts w:hint="eastAsia"/>
        </w:rPr>
        <w:t>接收图片上传</w:t>
      </w:r>
      <w:r w:rsidR="00474BDC">
        <w:t>的方法。</w:t>
      </w:r>
      <w:r w:rsidR="00474BDC">
        <w:rPr>
          <w:rFonts w:hint="eastAsia"/>
        </w:rPr>
        <w:t>在</w:t>
      </w:r>
      <w:r w:rsidR="00474BDC">
        <w:t>图片通过</w:t>
      </w:r>
      <w:r w:rsidR="00474BDC">
        <w:t>webuploader</w:t>
      </w:r>
      <w:r w:rsidR="00474BDC">
        <w:t>插件上传过程中，</w:t>
      </w:r>
      <w:r w:rsidR="00474BDC">
        <w:rPr>
          <w:rFonts w:hint="eastAsia"/>
        </w:rPr>
        <w:t>服务器</w:t>
      </w:r>
      <w:r w:rsidR="00474BDC">
        <w:t>接收代码</w:t>
      </w:r>
      <w:r w:rsidR="00474BDC" w:rsidRPr="00474BDC">
        <w:t>server: BASE_URL+'/easy/userinfo/uploaderImg',</w:t>
      </w:r>
      <w:r w:rsidR="00474BDC">
        <w:rPr>
          <w:rFonts w:hint="eastAsia"/>
        </w:rPr>
        <w:t>表示</w:t>
      </w:r>
      <w:r w:rsidR="00474BDC">
        <w:t>后台接收图片的方法。</w:t>
      </w:r>
      <w:r w:rsidR="00474BDC">
        <w:rPr>
          <w:rFonts w:hint="eastAsia"/>
        </w:rPr>
        <w:t>在代码实现过程中</w:t>
      </w:r>
      <w:r w:rsidR="00474BDC">
        <w:t>，</w:t>
      </w:r>
      <w:r w:rsidR="00474BDC">
        <w:rPr>
          <w:rFonts w:hint="eastAsia"/>
        </w:rPr>
        <w:t>根据图片</w:t>
      </w:r>
      <w:r w:rsidR="00474BDC">
        <w:t>在不同情况下</w:t>
      </w:r>
      <w:r w:rsidR="00474BDC">
        <w:rPr>
          <w:rFonts w:hint="eastAsia"/>
        </w:rPr>
        <w:t>展示情况</w:t>
      </w:r>
      <w:r w:rsidR="00474BDC">
        <w:t>，</w:t>
      </w:r>
      <w:r w:rsidR="00474BDC">
        <w:rPr>
          <w:rFonts w:hint="eastAsia"/>
        </w:rPr>
        <w:t>将原图片剪裁</w:t>
      </w:r>
      <w:r w:rsidR="00474BDC">
        <w:t>保存成</w:t>
      </w:r>
      <w:r w:rsidR="00474BDC">
        <w:rPr>
          <w:rFonts w:hint="eastAsia"/>
        </w:rPr>
        <w:t>四种</w:t>
      </w:r>
      <w:r w:rsidR="00474BDC">
        <w:t>不同大小的图片。四种尺寸</w:t>
      </w:r>
      <w:r w:rsidR="00474BDC">
        <w:rPr>
          <w:rFonts w:hint="eastAsia"/>
        </w:rPr>
        <w:t>分别为</w:t>
      </w:r>
      <w:r w:rsidR="00474BDC">
        <w:t>：</w:t>
      </w:r>
      <w:r w:rsidR="0011343C">
        <w:rPr>
          <w:rFonts w:hint="eastAsia"/>
        </w:rPr>
        <w:t>small</w:t>
      </w:r>
      <w:r w:rsidR="0011343C">
        <w:t xml:space="preserve"> </w:t>
      </w:r>
      <w:r w:rsidR="00474BDC">
        <w:t>70</w:t>
      </w:r>
      <w:r w:rsidR="00474BDC" w:rsidRPr="00474BDC">
        <w:rPr>
          <w:rFonts w:hint="eastAsia"/>
        </w:rPr>
        <w:t>×</w:t>
      </w:r>
      <w:r w:rsidR="00474BDC">
        <w:rPr>
          <w:rFonts w:hint="eastAsia"/>
        </w:rPr>
        <w:t>70</w:t>
      </w:r>
      <w:r w:rsidR="00474BDC">
        <w:rPr>
          <w:rFonts w:hint="eastAsia"/>
        </w:rPr>
        <w:t>，</w:t>
      </w:r>
      <w:r w:rsidR="0011343C">
        <w:rPr>
          <w:rFonts w:hint="eastAsia"/>
        </w:rPr>
        <w:t>middle</w:t>
      </w:r>
      <w:r w:rsidR="0011343C">
        <w:t xml:space="preserve"> </w:t>
      </w:r>
      <w:r w:rsidR="00474BDC">
        <w:t>180</w:t>
      </w:r>
      <w:r w:rsidR="00474BDC" w:rsidRPr="00474BDC">
        <w:rPr>
          <w:rFonts w:hint="eastAsia"/>
        </w:rPr>
        <w:t>×</w:t>
      </w:r>
      <w:r w:rsidR="00474BDC">
        <w:rPr>
          <w:rFonts w:hint="eastAsia"/>
        </w:rPr>
        <w:t>180</w:t>
      </w:r>
      <w:r w:rsidR="00474BDC">
        <w:rPr>
          <w:rFonts w:hint="eastAsia"/>
        </w:rPr>
        <w:t>，</w:t>
      </w:r>
      <w:r w:rsidR="0011343C">
        <w:rPr>
          <w:rFonts w:hint="eastAsia"/>
        </w:rPr>
        <w:t>big</w:t>
      </w:r>
      <w:r w:rsidR="0011343C">
        <w:t xml:space="preserve"> </w:t>
      </w:r>
      <w:r w:rsidR="00474BDC">
        <w:t>290</w:t>
      </w:r>
      <w:r w:rsidR="00474BDC" w:rsidRPr="00474BDC">
        <w:rPr>
          <w:rFonts w:hint="eastAsia"/>
        </w:rPr>
        <w:t>×</w:t>
      </w:r>
      <w:r w:rsidR="00474BDC">
        <w:rPr>
          <w:rFonts w:hint="eastAsia"/>
        </w:rPr>
        <w:t>290</w:t>
      </w:r>
      <w:r w:rsidR="00474BDC">
        <w:rPr>
          <w:rFonts w:hint="eastAsia"/>
        </w:rPr>
        <w:t>，</w:t>
      </w:r>
      <w:r w:rsidR="0011343C">
        <w:rPr>
          <w:rFonts w:hint="eastAsia"/>
        </w:rPr>
        <w:t>large</w:t>
      </w:r>
      <w:r w:rsidR="0011343C">
        <w:t xml:space="preserve"> </w:t>
      </w:r>
      <w:r w:rsidR="00474BDC">
        <w:t>590</w:t>
      </w:r>
      <w:r w:rsidR="00474BDC" w:rsidRPr="00474BDC">
        <w:rPr>
          <w:rFonts w:hint="eastAsia"/>
        </w:rPr>
        <w:t>×</w:t>
      </w:r>
      <w:r w:rsidR="00474BDC">
        <w:rPr>
          <w:rFonts w:hint="eastAsia"/>
        </w:rPr>
        <w:t>590</w:t>
      </w:r>
      <w:r w:rsidR="00474BDC">
        <w:rPr>
          <w:rFonts w:hint="eastAsia"/>
        </w:rPr>
        <w:t>（单位</w:t>
      </w:r>
      <w:r w:rsidR="00474BDC">
        <w:rPr>
          <w:rFonts w:hint="eastAsia"/>
        </w:rPr>
        <w:t>px</w:t>
      </w:r>
      <w:r w:rsidR="00474BDC">
        <w:rPr>
          <w:rFonts w:hint="eastAsia"/>
        </w:rPr>
        <w:t>）。</w:t>
      </w:r>
      <w:r w:rsidR="0011343C">
        <w:rPr>
          <w:rFonts w:hint="eastAsia"/>
        </w:rPr>
        <w:t>比如</w:t>
      </w:r>
      <w:r w:rsidR="0011343C">
        <w:t>在相册列表展示缩略图时使用</w:t>
      </w:r>
      <w:r w:rsidR="0011343C">
        <w:t>middle</w:t>
      </w:r>
      <w:r w:rsidR="0011343C">
        <w:t>尺寸，在展示图片详情时使用</w:t>
      </w:r>
      <w:r w:rsidR="0011343C">
        <w:t>large</w:t>
      </w:r>
      <w:r w:rsidR="005D021D">
        <w:t>尺寸</w:t>
      </w:r>
      <w:r w:rsidR="005D021D">
        <w:rPr>
          <w:rFonts w:hint="eastAsia"/>
        </w:rPr>
        <w:t>，</w:t>
      </w:r>
      <w:r w:rsidR="0011343C">
        <w:rPr>
          <w:rFonts w:hint="eastAsia"/>
        </w:rPr>
        <w:t>使得</w:t>
      </w:r>
      <w:r w:rsidR="0011343C">
        <w:t>图</w:t>
      </w:r>
      <w:r w:rsidR="0011343C">
        <w:rPr>
          <w:rFonts w:hint="eastAsia"/>
        </w:rPr>
        <w:t>片</w:t>
      </w:r>
      <w:r w:rsidR="0011343C">
        <w:t>在不同场景下展示过程中不会失真。</w:t>
      </w:r>
      <w:r w:rsidR="005D021D">
        <w:rPr>
          <w:rFonts w:hint="eastAsia"/>
        </w:rPr>
        <w:t>四种</w:t>
      </w:r>
      <w:r w:rsidR="005D021D">
        <w:t>尺寸</w:t>
      </w:r>
      <w:r w:rsidR="005D021D">
        <w:rPr>
          <w:rFonts w:hint="eastAsia"/>
        </w:rPr>
        <w:t>图片</w:t>
      </w:r>
      <w:r w:rsidR="005D021D">
        <w:t>分别保存在不同文件夹中，存储方式如图：</w:t>
      </w:r>
    </w:p>
    <w:p w:rsidR="005D021D" w:rsidRDefault="005D021D" w:rsidP="00474BDC">
      <w:pPr>
        <w:widowControl/>
        <w:jc w:val="left"/>
      </w:pPr>
      <w:r>
        <w:rPr>
          <w:noProof/>
        </w:rPr>
        <w:drawing>
          <wp:inline distT="0" distB="0" distL="0" distR="0" wp14:anchorId="1C5E5FEF" wp14:editId="5E5A2F00">
            <wp:extent cx="5274310" cy="1558925"/>
            <wp:effectExtent l="0" t="0" r="2540" b="317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58925"/>
                    </a:xfrm>
                    <a:prstGeom prst="rect">
                      <a:avLst/>
                    </a:prstGeom>
                  </pic:spPr>
                </pic:pic>
              </a:graphicData>
            </a:graphic>
          </wp:inline>
        </w:drawing>
      </w:r>
    </w:p>
    <w:p w:rsidR="009677A5" w:rsidRDefault="006218EA" w:rsidP="00474BDC">
      <w:pPr>
        <w:widowControl/>
        <w:jc w:val="left"/>
      </w:pPr>
      <w:r>
        <w:tab/>
      </w:r>
      <w:r>
        <w:rPr>
          <w:rFonts w:hint="eastAsia"/>
        </w:rPr>
        <w:t>在</w:t>
      </w:r>
      <w:r>
        <w:t>存储过程中，为了避免文件名重复现象，</w:t>
      </w:r>
      <w:r w:rsidR="003B3957">
        <w:t>图片名格式为：时间戳</w:t>
      </w:r>
      <w:r w:rsidR="003B3957">
        <w:t>+</w:t>
      </w:r>
      <w:r w:rsidR="003B3957">
        <w:rPr>
          <w:rFonts w:hint="eastAsia"/>
        </w:rPr>
        <w:t>下划线</w:t>
      </w:r>
      <w:r w:rsidR="003B3957">
        <w:t>+</w:t>
      </w:r>
      <w:r w:rsidR="003B3957">
        <w:t>机构</w:t>
      </w:r>
      <w:r w:rsidR="003B3957">
        <w:t>ID</w:t>
      </w:r>
      <w:r w:rsidR="003B3957">
        <w:t>，例如：</w:t>
      </w:r>
      <w:r w:rsidR="003B3957" w:rsidRPr="006218EA">
        <w:t>1464457012477_125.jpg</w:t>
      </w:r>
      <w:r w:rsidR="003B3957">
        <w:rPr>
          <w:rFonts w:hint="eastAsia"/>
        </w:rPr>
        <w:t>。</w:t>
      </w:r>
      <w:r>
        <w:rPr>
          <w:rFonts w:hint="eastAsia"/>
        </w:rPr>
        <w:t>使用</w:t>
      </w:r>
      <w:r>
        <w:t>系统生成当前时间</w:t>
      </w:r>
      <w:r>
        <w:rPr>
          <w:rFonts w:hint="eastAsia"/>
        </w:rPr>
        <w:t>戳</w:t>
      </w:r>
      <w:r>
        <w:t>，精确到毫秒</w:t>
      </w:r>
      <w:r w:rsidR="003B3957">
        <w:rPr>
          <w:rFonts w:hint="eastAsia"/>
        </w:rPr>
        <w:t>，</w:t>
      </w:r>
      <w:r w:rsidR="003B3957">
        <w:t>调</w:t>
      </w:r>
      <w:r w:rsidR="003B3957">
        <w:rPr>
          <w:rFonts w:hint="eastAsia"/>
        </w:rPr>
        <w:t>用</w:t>
      </w:r>
      <w:r w:rsidR="003B3957">
        <w:t>java</w:t>
      </w:r>
      <w:r w:rsidR="003B3957">
        <w:t>中系统方法</w:t>
      </w:r>
      <w:r>
        <w:t>System.currentTimeMillis()</w:t>
      </w:r>
      <w:r>
        <w:rPr>
          <w:rFonts w:hint="eastAsia"/>
        </w:rPr>
        <w:t>，</w:t>
      </w:r>
      <w:r w:rsidR="003B3957">
        <w:rPr>
          <w:rFonts w:hint="eastAsia"/>
        </w:rPr>
        <w:t>这样就可以</w:t>
      </w:r>
      <w:r w:rsidR="003B3957">
        <w:t>保证每张图片存储名称不一样</w:t>
      </w:r>
      <w:r w:rsidR="003B3957">
        <w:rPr>
          <w:rFonts w:hint="eastAsia"/>
        </w:rPr>
        <w:t>。</w:t>
      </w:r>
      <w:r w:rsidR="004756D0">
        <w:rPr>
          <w:rFonts w:hint="eastAsia"/>
        </w:rPr>
        <w:t>源文件</w:t>
      </w:r>
      <w:r w:rsidR="004756D0">
        <w:t>保存在当前目录中，同时创建四个文件夹</w:t>
      </w:r>
      <w:r w:rsidR="004756D0">
        <w:rPr>
          <w:rFonts w:hint="eastAsia"/>
        </w:rPr>
        <w:t>，</w:t>
      </w:r>
      <w:r w:rsidR="004756D0">
        <w:t>分别</w:t>
      </w:r>
      <w:r w:rsidR="004756D0">
        <w:rPr>
          <w:rFonts w:hint="eastAsia"/>
        </w:rPr>
        <w:t>为</w:t>
      </w:r>
      <w:r w:rsidR="004756D0">
        <w:t>small</w:t>
      </w:r>
      <w:r w:rsidR="004756D0">
        <w:t>，</w:t>
      </w:r>
      <w:r w:rsidR="004756D0">
        <w:t>middle</w:t>
      </w:r>
      <w:r w:rsidR="004756D0">
        <w:t>，</w:t>
      </w:r>
      <w:r w:rsidR="004756D0">
        <w:t>big</w:t>
      </w:r>
      <w:r w:rsidR="004756D0">
        <w:t>，</w:t>
      </w:r>
      <w:r w:rsidR="004756D0">
        <w:t>large</w:t>
      </w:r>
      <w:r w:rsidR="004756D0">
        <w:t>，用来存储四种不同尺寸图片。这样</w:t>
      </w:r>
      <w:r w:rsidR="004756D0">
        <w:rPr>
          <w:rFonts w:hint="eastAsia"/>
        </w:rPr>
        <w:t>当</w:t>
      </w:r>
      <w:r w:rsidR="004756D0">
        <w:t>前台</w:t>
      </w:r>
      <w:r w:rsidR="004756D0">
        <w:rPr>
          <w:rFonts w:hint="eastAsia"/>
        </w:rPr>
        <w:t>展示</w:t>
      </w:r>
      <w:r w:rsidR="004756D0">
        <w:t>图片时，图片名不变，只需要在</w:t>
      </w:r>
      <w:r w:rsidR="004756D0">
        <w:t>url</w:t>
      </w:r>
      <w:r w:rsidR="004756D0">
        <w:t>连接中加上</w:t>
      </w:r>
      <w:r w:rsidR="00D431F2">
        <w:rPr>
          <w:rFonts w:hint="eastAsia"/>
        </w:rPr>
        <w:t>samll</w:t>
      </w:r>
      <w:r w:rsidR="00D431F2">
        <w:rPr>
          <w:rFonts w:hint="eastAsia"/>
        </w:rPr>
        <w:t>，</w:t>
      </w:r>
      <w:r w:rsidR="00D431F2">
        <w:t>big</w:t>
      </w:r>
      <w:r w:rsidR="00D431F2">
        <w:t>做为路径就可以</w:t>
      </w:r>
      <w:r w:rsidR="00947273">
        <w:rPr>
          <w:rFonts w:hint="eastAsia"/>
        </w:rPr>
        <w:t>访问到</w:t>
      </w:r>
      <w:r w:rsidR="00947273">
        <w:t>不同尺寸图片。</w:t>
      </w:r>
    </w:p>
    <w:p w:rsidR="009677A5" w:rsidRDefault="009677A5" w:rsidP="00474BDC">
      <w:pPr>
        <w:widowControl/>
        <w:jc w:val="left"/>
      </w:pPr>
    </w:p>
    <w:p w:rsidR="006F0B1F" w:rsidRDefault="006F0B1F" w:rsidP="006F0B1F">
      <w:pPr>
        <w:widowControl/>
        <w:jc w:val="left"/>
      </w:pPr>
      <w:r>
        <w:tab/>
        <w:t>@RequestMapping("/uploaderImg")</w:t>
      </w:r>
    </w:p>
    <w:p w:rsidR="006F0B1F" w:rsidRDefault="006F0B1F" w:rsidP="006F0B1F">
      <w:pPr>
        <w:widowControl/>
        <w:jc w:val="left"/>
      </w:pPr>
      <w:r>
        <w:lastRenderedPageBreak/>
        <w:tab/>
        <w:t>@ResponseBody</w:t>
      </w:r>
    </w:p>
    <w:p w:rsidR="006F0B1F" w:rsidRDefault="006F0B1F" w:rsidP="006F0B1F">
      <w:pPr>
        <w:widowControl/>
        <w:jc w:val="left"/>
      </w:pPr>
      <w:r>
        <w:tab/>
        <w:t>public String uploaderImg(@RequestParam(value = "file", required = false) MultipartFile file, String institutionid)</w:t>
      </w:r>
    </w:p>
    <w:p w:rsidR="006F0B1F" w:rsidRDefault="006F0B1F" w:rsidP="006F0B1F">
      <w:pPr>
        <w:widowControl/>
        <w:jc w:val="left"/>
      </w:pPr>
      <w:r>
        <w:tab/>
      </w:r>
      <w:r>
        <w:tab/>
        <w:t>throws Exception</w:t>
      </w:r>
    </w:p>
    <w:p w:rsidR="006F0B1F" w:rsidRDefault="006F0B1F" w:rsidP="006F0B1F">
      <w:pPr>
        <w:widowControl/>
        <w:jc w:val="left"/>
      </w:pP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求出要保存的图片的图片名，以英文形式保存</w:t>
      </w:r>
    </w:p>
    <w:p w:rsidR="006F0B1F" w:rsidRDefault="006F0B1F" w:rsidP="006F0B1F">
      <w:pPr>
        <w:widowControl/>
        <w:jc w:val="left"/>
      </w:pPr>
      <w:r>
        <w:tab/>
      </w:r>
      <w:r>
        <w:tab/>
        <w:t>String imgType = file.getOriginalFilename().substring(file.getOriginalFilename().lastIndexOf("."),</w:t>
      </w:r>
    </w:p>
    <w:p w:rsidR="006F0B1F" w:rsidRDefault="006F0B1F" w:rsidP="006F0B1F">
      <w:pPr>
        <w:widowControl/>
        <w:jc w:val="left"/>
      </w:pPr>
      <w:r>
        <w:tab/>
      </w:r>
      <w:r>
        <w:tab/>
      </w:r>
      <w:r>
        <w:tab/>
        <w:t>file.getOriginalFilename().length());</w:t>
      </w:r>
    </w:p>
    <w:p w:rsidR="006F0B1F" w:rsidRDefault="006F0B1F" w:rsidP="006F0B1F">
      <w:pPr>
        <w:widowControl/>
        <w:jc w:val="left"/>
      </w:pPr>
      <w:r>
        <w:tab/>
      </w:r>
      <w:r>
        <w:tab/>
        <w:t>String fileName = System.currentTimeMillis() + "_" + institutionid + imgType;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存放原图</w:t>
      </w:r>
    </w:p>
    <w:p w:rsidR="006F0B1F" w:rsidRDefault="006F0B1F" w:rsidP="006F0B1F">
      <w:pPr>
        <w:widowControl/>
        <w:jc w:val="left"/>
      </w:pPr>
      <w:r>
        <w:tab/>
      </w:r>
      <w:r>
        <w:tab/>
        <w:t>String path = DcFileUtils.getWebFilePath(getRequest()) + easyPictureFileUrl + institutionid + File.separator;</w:t>
      </w:r>
    </w:p>
    <w:p w:rsidR="006F0B1F" w:rsidRDefault="006F0B1F" w:rsidP="006F0B1F">
      <w:pPr>
        <w:widowControl/>
        <w:jc w:val="left"/>
      </w:pPr>
      <w:r>
        <w:tab/>
      </w:r>
      <w:r>
        <w:tab/>
        <w:t>File targetFile = new File(path, fileName);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创建四个文件夹分别存储小，中，大，特大</w:t>
      </w:r>
      <w:r>
        <w:rPr>
          <w:rFonts w:hint="eastAsia"/>
        </w:rPr>
        <w:t xml:space="preserve"> </w:t>
      </w:r>
      <w:r>
        <w:rPr>
          <w:rFonts w:hint="eastAsia"/>
        </w:rPr>
        <w:t>四种缩略图的路径</w:t>
      </w:r>
    </w:p>
    <w:p w:rsidR="006F0B1F" w:rsidRDefault="006F0B1F" w:rsidP="006F0B1F">
      <w:pPr>
        <w:widowControl/>
        <w:jc w:val="left"/>
      </w:pPr>
      <w:r>
        <w:tab/>
      </w:r>
      <w:r>
        <w:tab/>
        <w:t>String smallPath = DcFileUtils.getWebFilePath(getRequest()) + easyPictureFileUrl + institutionid + smallFolder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midPath = DcFileUtils.getWebFilePath(getRequest()) + easyPictureFileUrl + institutionid + midFolder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bigPath = DcFileUtils.getWebFilePath(getRequest()) + easyPictureFileUrl + institutionid + bigFolder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largePath = DcFileUtils.getWebFilePath(getRequest()) + easyPictureFileUrl + institutionid + largeFolder</w:t>
      </w:r>
    </w:p>
    <w:p w:rsidR="006F0B1F" w:rsidRDefault="006F0B1F" w:rsidP="006F0B1F">
      <w:pPr>
        <w:widowControl/>
        <w:jc w:val="left"/>
      </w:pPr>
      <w:r>
        <w:tab/>
      </w:r>
      <w:r>
        <w:tab/>
      </w:r>
      <w:r>
        <w:tab/>
      </w:r>
      <w:r>
        <w:tab/>
        <w:t>+ File.separator;</w:t>
      </w:r>
    </w:p>
    <w:p w:rsidR="006F0B1F" w:rsidRDefault="006F0B1F" w:rsidP="006F0B1F">
      <w:pPr>
        <w:widowControl/>
        <w:jc w:val="left"/>
      </w:pPr>
    </w:p>
    <w:p w:rsidR="006F0B1F" w:rsidRDefault="006F0B1F" w:rsidP="006F0B1F">
      <w:pPr>
        <w:widowControl/>
        <w:jc w:val="left"/>
      </w:pPr>
      <w:r>
        <w:tab/>
      </w:r>
      <w:r>
        <w:tab/>
        <w:t>if(!targetFile.exists())</w:t>
      </w:r>
    </w:p>
    <w:p w:rsidR="006F0B1F" w:rsidRDefault="006F0B1F" w:rsidP="006F0B1F">
      <w:pPr>
        <w:widowControl/>
        <w:jc w:val="left"/>
      </w:pPr>
      <w:r>
        <w:tab/>
      </w:r>
      <w:r>
        <w:tab/>
        <w:t>{</w:t>
      </w:r>
    </w:p>
    <w:p w:rsidR="006F0B1F" w:rsidRDefault="006F0B1F" w:rsidP="006F0B1F">
      <w:pPr>
        <w:widowControl/>
        <w:jc w:val="left"/>
      </w:pPr>
      <w:r>
        <w:tab/>
      </w:r>
      <w:r>
        <w:tab/>
      </w:r>
      <w:r>
        <w:tab/>
        <w:t>targetFile.mkdirs();</w:t>
      </w:r>
    </w:p>
    <w:p w:rsidR="006F0B1F" w:rsidRDefault="006F0B1F" w:rsidP="006F0B1F">
      <w:pPr>
        <w:widowControl/>
        <w:jc w:val="left"/>
      </w:pPr>
      <w:r>
        <w:tab/>
      </w: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保存</w:t>
      </w:r>
    </w:p>
    <w:p w:rsidR="006F0B1F" w:rsidRDefault="006F0B1F" w:rsidP="006F0B1F">
      <w:pPr>
        <w:widowControl/>
        <w:jc w:val="left"/>
      </w:pPr>
      <w:r>
        <w:tab/>
      </w:r>
      <w:r>
        <w:tab/>
        <w:t>try</w:t>
      </w:r>
    </w:p>
    <w:p w:rsidR="006F0B1F" w:rsidRDefault="006F0B1F" w:rsidP="006F0B1F">
      <w:pPr>
        <w:widowControl/>
        <w:jc w:val="left"/>
      </w:pPr>
      <w:r>
        <w:tab/>
      </w:r>
      <w:r>
        <w:tab/>
        <w:t>{</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保存原图</w:t>
      </w:r>
    </w:p>
    <w:p w:rsidR="006F0B1F" w:rsidRDefault="006F0B1F" w:rsidP="006F0B1F">
      <w:pPr>
        <w:widowControl/>
        <w:jc w:val="left"/>
      </w:pPr>
      <w:r>
        <w:tab/>
      </w:r>
      <w:r>
        <w:tab/>
      </w:r>
      <w:r>
        <w:tab/>
        <w:t>file.transferTo(targetFile);</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分别存储小，中，大，特大</w:t>
      </w:r>
      <w:r>
        <w:rPr>
          <w:rFonts w:hint="eastAsia"/>
        </w:rPr>
        <w:t xml:space="preserve"> </w:t>
      </w:r>
      <w:r>
        <w:rPr>
          <w:rFonts w:hint="eastAsia"/>
        </w:rPr>
        <w:t>四种缩略图</w:t>
      </w:r>
    </w:p>
    <w:p w:rsidR="006F0B1F" w:rsidRDefault="006F0B1F" w:rsidP="006F0B1F">
      <w:pPr>
        <w:widowControl/>
        <w:jc w:val="left"/>
      </w:pPr>
      <w:r>
        <w:tab/>
      </w:r>
      <w:r>
        <w:tab/>
      </w:r>
      <w:r>
        <w:tab/>
        <w:t>CompressPicUtil.compressPic(targetFile, smallPath, fileName, Integer.parseInt(smallWidth),</w:t>
      </w:r>
    </w:p>
    <w:p w:rsidR="006F0B1F" w:rsidRDefault="006F0B1F" w:rsidP="006F0B1F">
      <w:pPr>
        <w:widowControl/>
        <w:jc w:val="left"/>
      </w:pPr>
      <w:r>
        <w:lastRenderedPageBreak/>
        <w:tab/>
      </w:r>
      <w:r>
        <w:tab/>
      </w:r>
      <w:r>
        <w:tab/>
      </w:r>
      <w:r>
        <w:tab/>
        <w:t>Integer.parseInt(smallHeight), "");</w:t>
      </w:r>
    </w:p>
    <w:p w:rsidR="006F0B1F" w:rsidRDefault="006F0B1F" w:rsidP="006F0B1F">
      <w:pPr>
        <w:widowControl/>
        <w:jc w:val="left"/>
      </w:pPr>
      <w:r>
        <w:tab/>
      </w:r>
      <w:r>
        <w:tab/>
      </w:r>
      <w:r>
        <w:tab/>
        <w:t>CompressPicUtil.compressPic(targetFile, midPath, fileName, Integer.parseInt(midWidth),</w:t>
      </w:r>
    </w:p>
    <w:p w:rsidR="006F0B1F" w:rsidRDefault="006F0B1F" w:rsidP="006F0B1F">
      <w:pPr>
        <w:widowControl/>
        <w:jc w:val="left"/>
      </w:pPr>
      <w:r>
        <w:tab/>
      </w:r>
      <w:r>
        <w:tab/>
      </w:r>
      <w:r>
        <w:tab/>
      </w:r>
      <w:r>
        <w:tab/>
        <w:t>Integer.parseInt(midHeight), "");</w:t>
      </w:r>
    </w:p>
    <w:p w:rsidR="006F0B1F" w:rsidRDefault="006F0B1F" w:rsidP="006F0B1F">
      <w:pPr>
        <w:widowControl/>
        <w:jc w:val="left"/>
      </w:pPr>
      <w:r>
        <w:tab/>
      </w:r>
      <w:r>
        <w:tab/>
      </w:r>
      <w:r>
        <w:tab/>
        <w:t>CompressPicUtil.compressPic(targetFile, bigPath, fileName, Integer.parseInt(bigWidth),</w:t>
      </w:r>
    </w:p>
    <w:p w:rsidR="006F0B1F" w:rsidRDefault="006F0B1F" w:rsidP="006F0B1F">
      <w:pPr>
        <w:widowControl/>
        <w:jc w:val="left"/>
      </w:pPr>
      <w:r>
        <w:tab/>
      </w:r>
      <w:r>
        <w:tab/>
      </w:r>
      <w:r>
        <w:tab/>
      </w:r>
      <w:r>
        <w:tab/>
        <w:t>Integer.parseInt(bigHeight), "");</w:t>
      </w:r>
    </w:p>
    <w:p w:rsidR="006F0B1F" w:rsidRDefault="006F0B1F" w:rsidP="006F0B1F">
      <w:pPr>
        <w:widowControl/>
        <w:jc w:val="left"/>
      </w:pPr>
      <w:r>
        <w:tab/>
      </w:r>
      <w:r>
        <w:tab/>
      </w:r>
      <w:r>
        <w:tab/>
        <w:t>CompressPicUtil.compressPic(targetFile, largePath, fileName, Integer.parseInt(largeWidth),</w:t>
      </w:r>
    </w:p>
    <w:p w:rsidR="006F0B1F" w:rsidRDefault="006F0B1F" w:rsidP="006F0B1F">
      <w:pPr>
        <w:widowControl/>
        <w:jc w:val="left"/>
      </w:pPr>
      <w:r>
        <w:tab/>
      </w:r>
      <w:r>
        <w:tab/>
      </w:r>
      <w:r>
        <w:tab/>
      </w:r>
      <w:r>
        <w:tab/>
        <w:t>Integer.parseInt(largeHeight), "");</w:t>
      </w:r>
    </w:p>
    <w:p w:rsidR="006F0B1F" w:rsidRDefault="006F0B1F" w:rsidP="006F0B1F">
      <w:pPr>
        <w:widowControl/>
        <w:jc w:val="left"/>
      </w:pPr>
      <w:r>
        <w:tab/>
      </w:r>
      <w:r>
        <w:tab/>
        <w:t>}</w:t>
      </w:r>
    </w:p>
    <w:p w:rsidR="006F0B1F" w:rsidRDefault="006F0B1F" w:rsidP="006F0B1F">
      <w:pPr>
        <w:widowControl/>
        <w:jc w:val="left"/>
      </w:pPr>
      <w:r>
        <w:tab/>
      </w:r>
      <w:r>
        <w:tab/>
        <w:t>catch (Exception e)</w:t>
      </w:r>
    </w:p>
    <w:p w:rsidR="006F0B1F" w:rsidRDefault="006F0B1F" w:rsidP="006F0B1F">
      <w:pPr>
        <w:widowControl/>
        <w:jc w:val="left"/>
      </w:pPr>
      <w:r>
        <w:tab/>
      </w:r>
      <w:r>
        <w:tab/>
        <w:t>{</w:t>
      </w:r>
    </w:p>
    <w:p w:rsidR="006F0B1F" w:rsidRDefault="006F0B1F" w:rsidP="006F0B1F">
      <w:pPr>
        <w:widowControl/>
        <w:jc w:val="left"/>
      </w:pPr>
      <w:r>
        <w:tab/>
      </w:r>
      <w:r>
        <w:tab/>
      </w:r>
      <w:r>
        <w:tab/>
        <w:t>e.printStackTrace();</w:t>
      </w:r>
    </w:p>
    <w:p w:rsidR="006F0B1F" w:rsidRDefault="006F0B1F" w:rsidP="006F0B1F">
      <w:pPr>
        <w:widowControl/>
        <w:jc w:val="left"/>
      </w:pPr>
      <w:r>
        <w:tab/>
      </w:r>
      <w:r>
        <w:tab/>
        <w:t>}</w:t>
      </w:r>
    </w:p>
    <w:p w:rsidR="006F0B1F" w:rsidRDefault="006F0B1F" w:rsidP="006F0B1F">
      <w:pPr>
        <w:widowControl/>
        <w:jc w:val="left"/>
      </w:pPr>
      <w:r>
        <w:tab/>
      </w:r>
      <w:r>
        <w:tab/>
        <w:t>return fileName;</w:t>
      </w:r>
    </w:p>
    <w:p w:rsidR="006F0B1F" w:rsidRDefault="006F0B1F" w:rsidP="006F0B1F">
      <w:pPr>
        <w:widowControl/>
        <w:jc w:val="left"/>
      </w:pPr>
      <w:r>
        <w:tab/>
        <w:t>}</w:t>
      </w:r>
    </w:p>
    <w:p w:rsidR="00880B74" w:rsidRDefault="00880B74" w:rsidP="00D1413B">
      <w:pPr>
        <w:spacing w:line="360" w:lineRule="exact"/>
      </w:pPr>
    </w:p>
    <w:p w:rsidR="006F0B1F" w:rsidRPr="00134D87" w:rsidRDefault="006F0B1F" w:rsidP="00D1413B">
      <w:pPr>
        <w:spacing w:line="360" w:lineRule="exact"/>
      </w:pPr>
    </w:p>
    <w:p w:rsidR="009033C1" w:rsidRDefault="009033C1" w:rsidP="009033C1">
      <w:pPr>
        <w:pStyle w:val="3"/>
      </w:pPr>
      <w:r>
        <w:rPr>
          <w:rFonts w:ascii="宋体" w:hAnsi="宋体" w:hint="eastAsia"/>
          <w:sz w:val="24"/>
          <w:szCs w:val="24"/>
        </w:rPr>
        <w:t>5.2</w:t>
      </w:r>
      <w:r w:rsidR="00352DD4">
        <w:rPr>
          <w:rFonts w:ascii="宋体" w:hAnsi="宋体" w:hint="eastAsia"/>
          <w:sz w:val="24"/>
          <w:szCs w:val="24"/>
        </w:rPr>
        <w:t>.4</w:t>
      </w:r>
      <w:r>
        <w:rPr>
          <w:rFonts w:ascii="宋体" w:hAnsi="宋体"/>
          <w:sz w:val="24"/>
          <w:szCs w:val="24"/>
        </w:rPr>
        <w:t xml:space="preserve"> </w:t>
      </w:r>
      <w:r w:rsidR="008E647C">
        <w:rPr>
          <w:rFonts w:hint="eastAsia"/>
        </w:rPr>
        <w:t>前台首页</w:t>
      </w:r>
    </w:p>
    <w:p w:rsidR="001A5E5A" w:rsidRDefault="001A5E5A" w:rsidP="001A5E5A">
      <w:pPr>
        <w:rPr>
          <w:szCs w:val="16"/>
        </w:rPr>
      </w:pPr>
      <w:r>
        <w:t>1</w:t>
      </w:r>
      <w:r>
        <w:rPr>
          <w:rFonts w:hint="eastAsia"/>
        </w:rPr>
        <w:t>、简要说明</w:t>
      </w:r>
      <w:r>
        <w:t>：</w:t>
      </w:r>
      <w:r w:rsidRPr="0039180D">
        <w:rPr>
          <w:rFonts w:hint="eastAsia"/>
        </w:rPr>
        <w:t>网站首页及相应功能模块</w:t>
      </w:r>
      <w:r>
        <w:rPr>
          <w:rFonts w:hint="eastAsia"/>
        </w:rPr>
        <w:t>。</w:t>
      </w:r>
    </w:p>
    <w:p w:rsidR="001A5E5A" w:rsidRDefault="001A5E5A" w:rsidP="001A5E5A">
      <w:pPr>
        <w:rPr>
          <w:szCs w:val="16"/>
        </w:rPr>
      </w:pPr>
      <w:r>
        <w:rPr>
          <w:rFonts w:hint="eastAsia"/>
          <w:szCs w:val="16"/>
        </w:rPr>
        <w:t>2</w:t>
      </w:r>
      <w:r>
        <w:rPr>
          <w:rFonts w:hint="eastAsia"/>
          <w:szCs w:val="16"/>
        </w:rPr>
        <w:t>、行为者</w:t>
      </w:r>
      <w:r>
        <w:rPr>
          <w:szCs w:val="16"/>
        </w:rPr>
        <w:t>：</w:t>
      </w:r>
      <w:r w:rsidR="006663EF">
        <w:rPr>
          <w:rFonts w:hint="eastAsia"/>
        </w:rPr>
        <w:t>游客</w:t>
      </w:r>
      <w:r w:rsidR="006663EF">
        <w:t>、个人用户、</w:t>
      </w:r>
      <w:r w:rsidR="006663EF">
        <w:rPr>
          <w:rFonts w:hint="eastAsia"/>
        </w:rPr>
        <w:t>机构</w:t>
      </w:r>
      <w:r w:rsidR="006663EF">
        <w:t>用户</w:t>
      </w:r>
      <w:r>
        <w:rPr>
          <w:rFonts w:hint="eastAsia"/>
          <w:szCs w:val="16"/>
        </w:rPr>
        <w:t>。</w:t>
      </w:r>
    </w:p>
    <w:p w:rsidR="006663EF" w:rsidRDefault="001A5E5A" w:rsidP="006663EF">
      <w:r w:rsidRPr="00694B77">
        <w:t>3</w:t>
      </w:r>
      <w:r w:rsidRPr="00694B77">
        <w:rPr>
          <w:rFonts w:hint="eastAsia"/>
        </w:rPr>
        <w:t>、重要</w:t>
      </w:r>
      <w:r w:rsidRPr="00694B77">
        <w:t>流程：</w:t>
      </w:r>
    </w:p>
    <w:p w:rsidR="006663EF" w:rsidRDefault="006663EF" w:rsidP="006663EF">
      <w:pPr>
        <w:ind w:firstLine="420"/>
      </w:pPr>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1A5E5A" w:rsidRDefault="006663EF" w:rsidP="006663EF">
      <w:pPr>
        <w:ind w:firstLine="420"/>
      </w:pP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1A5E5A" w:rsidRDefault="00EC6A0D" w:rsidP="008E647C">
      <w:r>
        <w:rPr>
          <w:rFonts w:hint="eastAsia"/>
        </w:rPr>
        <w:t>4</w:t>
      </w:r>
      <w:r>
        <w:rPr>
          <w:rFonts w:hint="eastAsia"/>
        </w:rPr>
        <w:t>、</w:t>
      </w:r>
      <w:r>
        <w:t>UI</w:t>
      </w:r>
      <w:r>
        <w:t>示意图：</w:t>
      </w:r>
    </w:p>
    <w:p w:rsidR="001A5E5A" w:rsidRDefault="00360780" w:rsidP="008E647C">
      <w:r w:rsidRPr="00360780">
        <w:rPr>
          <w:noProof/>
        </w:rPr>
        <w:lastRenderedPageBreak/>
        <w:drawing>
          <wp:inline distT="0" distB="0" distL="0" distR="0">
            <wp:extent cx="5274310" cy="4144694"/>
            <wp:effectExtent l="0" t="0" r="2540" b="8255"/>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144694"/>
                    </a:xfrm>
                    <a:prstGeom prst="rect">
                      <a:avLst/>
                    </a:prstGeom>
                    <a:noFill/>
                    <a:ln>
                      <a:noFill/>
                    </a:ln>
                  </pic:spPr>
                </pic:pic>
              </a:graphicData>
            </a:graphic>
          </wp:inline>
        </w:drawing>
      </w:r>
    </w:p>
    <w:p w:rsidR="0026365E" w:rsidRDefault="0026365E" w:rsidP="0026365E">
      <w:pPr>
        <w:ind w:left="1680" w:firstLine="420"/>
      </w:pPr>
      <w:r>
        <w:t>图</w:t>
      </w:r>
      <w:r>
        <w:rPr>
          <w:rFonts w:hint="eastAsia"/>
        </w:rPr>
        <w:t>5.10</w:t>
      </w:r>
      <w:r>
        <w:rPr>
          <w:rFonts w:hint="eastAsia"/>
        </w:rPr>
        <w:t>前台展示</w:t>
      </w:r>
      <w:r>
        <w:t>首页</w:t>
      </w:r>
      <w:r>
        <w:rPr>
          <w:rFonts w:hint="eastAsia"/>
        </w:rPr>
        <w:t xml:space="preserve"> </w:t>
      </w:r>
    </w:p>
    <w:p w:rsidR="001A5E5A" w:rsidRDefault="00973091" w:rsidP="008E647C">
      <w:r>
        <w:rPr>
          <w:rFonts w:hint="eastAsia"/>
        </w:rPr>
        <w:t>说明</w:t>
      </w:r>
      <w:r>
        <w:t>：</w:t>
      </w:r>
    </w:p>
    <w:p w:rsidR="00973091" w:rsidRDefault="00973091" w:rsidP="007534E2">
      <w:r>
        <w:rPr>
          <w:rFonts w:hint="eastAsia"/>
        </w:rPr>
        <w:t>（</w:t>
      </w:r>
      <w:r>
        <w:rPr>
          <w:rFonts w:hint="eastAsia"/>
        </w:rPr>
        <w:t>1</w:t>
      </w:r>
      <w:r>
        <w:t>）</w:t>
      </w:r>
      <w:r>
        <w:rPr>
          <w:rFonts w:hint="eastAsia"/>
        </w:rPr>
        <w:t>顶部操作栏</w:t>
      </w:r>
      <w:r w:rsidR="007534E2">
        <w:rPr>
          <w:rFonts w:hint="eastAsia"/>
        </w:rPr>
        <w:t>：</w:t>
      </w:r>
      <w:r>
        <w:t>针对不同</w:t>
      </w:r>
      <w:r>
        <w:rPr>
          <w:rFonts w:hint="eastAsia"/>
        </w:rPr>
        <w:t>访问</w:t>
      </w:r>
      <w:r>
        <w:t>权限变动</w:t>
      </w:r>
      <w:r>
        <w:rPr>
          <w:rFonts w:hint="eastAsia"/>
        </w:rPr>
        <w:t>展示</w:t>
      </w:r>
      <w:r>
        <w:t>不同</w:t>
      </w:r>
      <w:r>
        <w:rPr>
          <w:rFonts w:hint="eastAsia"/>
        </w:rPr>
        <w:t>样式</w:t>
      </w:r>
    </w:p>
    <w:p w:rsidR="00973091" w:rsidRDefault="00973091" w:rsidP="00973091">
      <w:r>
        <w:rPr>
          <w:rFonts w:hint="eastAsia"/>
        </w:rPr>
        <w:t>游客</w:t>
      </w:r>
      <w:r>
        <w:t>状态：</w:t>
      </w:r>
      <w:r>
        <w:rPr>
          <w:rFonts w:hint="eastAsia"/>
        </w:rPr>
        <w:t>展示</w:t>
      </w:r>
      <w:r>
        <w:t>登录</w:t>
      </w:r>
      <w:r>
        <w:rPr>
          <w:rFonts w:hint="eastAsia"/>
        </w:rPr>
        <w:t>、</w:t>
      </w:r>
      <w:r>
        <w:t>注册按钮</w:t>
      </w:r>
    </w:p>
    <w:p w:rsidR="00973091" w:rsidRDefault="0026365E" w:rsidP="00973091">
      <w:r>
        <w:rPr>
          <w:noProof/>
        </w:rPr>
        <w:drawing>
          <wp:inline distT="0" distB="0" distL="0" distR="0" wp14:anchorId="668B1048" wp14:editId="5094FA0D">
            <wp:extent cx="5274310" cy="2019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1930"/>
                    </a:xfrm>
                    <a:prstGeom prst="rect">
                      <a:avLst/>
                    </a:prstGeom>
                  </pic:spPr>
                </pic:pic>
              </a:graphicData>
            </a:graphic>
          </wp:inline>
        </w:drawing>
      </w:r>
    </w:p>
    <w:p w:rsidR="00973091" w:rsidRDefault="00973091" w:rsidP="00973091">
      <w:r>
        <w:rPr>
          <w:rFonts w:hint="eastAsia"/>
        </w:rPr>
        <w:t>机构</w:t>
      </w:r>
      <w:r>
        <w:t>用户：</w:t>
      </w:r>
      <w:r>
        <w:rPr>
          <w:rFonts w:hint="eastAsia"/>
        </w:rPr>
        <w:t>展示</w:t>
      </w:r>
      <w:r>
        <w:t>用户名</w:t>
      </w:r>
      <w:r>
        <w:rPr>
          <w:rFonts w:hint="eastAsia"/>
        </w:rPr>
        <w:t>及</w:t>
      </w:r>
      <w:r>
        <w:t>对应下拉框</w:t>
      </w:r>
      <w:r>
        <w:rPr>
          <w:rFonts w:hint="eastAsia"/>
        </w:rPr>
        <w:t>（相比</w:t>
      </w:r>
      <w:r>
        <w:t>个人用户增加了）</w:t>
      </w:r>
    </w:p>
    <w:p w:rsidR="00973091" w:rsidRPr="00DF2814" w:rsidRDefault="007534E2" w:rsidP="00DF2814">
      <w:pPr>
        <w:rPr>
          <w:szCs w:val="22"/>
        </w:rPr>
      </w:pPr>
      <w:r w:rsidRPr="007534E2">
        <w:rPr>
          <w:noProof/>
          <w:szCs w:val="22"/>
        </w:rPr>
        <w:drawing>
          <wp:inline distT="0" distB="0" distL="0" distR="0">
            <wp:extent cx="5274310" cy="606866"/>
            <wp:effectExtent l="0" t="0" r="2540" b="3175"/>
            <wp:docPr id="46" name="图片 46"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973091" w:rsidRDefault="00973091" w:rsidP="00973091">
      <w:r>
        <w:rPr>
          <w:rFonts w:hint="eastAsia"/>
        </w:rPr>
        <w:t>以</w:t>
      </w:r>
      <w:r>
        <w:t>机构用户为例做详细说明</w:t>
      </w:r>
    </w:p>
    <w:p w:rsidR="00973091" w:rsidRDefault="00973091" w:rsidP="00973091">
      <w:r>
        <w:rPr>
          <w:noProof/>
        </w:rPr>
        <w:drawing>
          <wp:inline distT="0" distB="0" distL="0" distR="0" wp14:anchorId="34E3435E" wp14:editId="0D9C2DBD">
            <wp:extent cx="5274000" cy="393899"/>
            <wp:effectExtent l="0" t="0" r="3175" b="6350"/>
            <wp:docPr id="40" name="图片 40" descr="C:\Users\ADMINI~1\AppData\Local\Temp\SNAGHTML692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1\AppData\Local\Temp\SNAGHTML692a1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000" cy="393899"/>
                    </a:xfrm>
                    <a:prstGeom prst="rect">
                      <a:avLst/>
                    </a:prstGeom>
                    <a:noFill/>
                    <a:ln>
                      <a:noFill/>
                    </a:ln>
                  </pic:spPr>
                </pic:pic>
              </a:graphicData>
            </a:graphic>
          </wp:inline>
        </w:drawing>
      </w:r>
    </w:p>
    <w:p w:rsidR="00973091" w:rsidRDefault="00973091" w:rsidP="00973091">
      <w:r>
        <w:rPr>
          <w:rFonts w:hint="eastAsia"/>
        </w:rPr>
        <w:t>1</w:t>
      </w:r>
      <w:r w:rsidR="00787822">
        <w:rPr>
          <w:rFonts w:hint="eastAsia"/>
        </w:rPr>
        <w:t>）</w:t>
      </w:r>
      <w:r>
        <w:rPr>
          <w:rFonts w:hint="eastAsia"/>
        </w:rPr>
        <w:t>.</w:t>
      </w:r>
      <w:r>
        <w:rPr>
          <w:rFonts w:hint="eastAsia"/>
        </w:rPr>
        <w:t>切换</w:t>
      </w:r>
      <w:r>
        <w:t>城市，左侧展示当前城市</w:t>
      </w:r>
      <w:r>
        <w:rPr>
          <w:rFonts w:hint="eastAsia"/>
        </w:rPr>
        <w:t>（当前</w:t>
      </w:r>
      <w:r>
        <w:t>城市默认为南京，存在缓存时读取缓存城市），</w:t>
      </w:r>
      <w:r>
        <w:rPr>
          <w:rFonts w:hint="eastAsia"/>
        </w:rPr>
        <w:t>右侧</w:t>
      </w:r>
      <w:r>
        <w:t>为切换城市按钮，</w:t>
      </w:r>
      <w:r>
        <w:rPr>
          <w:rFonts w:hint="eastAsia"/>
        </w:rPr>
        <w:t>单击</w:t>
      </w:r>
      <w:r>
        <w:t>城市展开切换城市列表如下图，</w:t>
      </w:r>
      <w:r>
        <w:rPr>
          <w:rFonts w:hint="eastAsia"/>
        </w:rPr>
        <w:t>点击对应</w:t>
      </w:r>
      <w:r>
        <w:t>城市名称则</w:t>
      </w:r>
      <w:r>
        <w:rPr>
          <w:rFonts w:hint="eastAsia"/>
        </w:rPr>
        <w:t>收起</w:t>
      </w:r>
      <w:r>
        <w:t>城市列表，</w:t>
      </w:r>
      <w:r>
        <w:rPr>
          <w:rFonts w:hint="eastAsia"/>
        </w:rPr>
        <w:t>左侧</w:t>
      </w:r>
      <w:r>
        <w:t>当前城市名变为</w:t>
      </w:r>
      <w:r>
        <w:rPr>
          <w:rFonts w:hint="eastAsia"/>
        </w:rPr>
        <w:t>被点击</w:t>
      </w:r>
      <w:r>
        <w:t>城市名，平台默认数据随之</w:t>
      </w:r>
      <w:r>
        <w:rPr>
          <w:rFonts w:hint="eastAsia"/>
        </w:rPr>
        <w:t>改变</w:t>
      </w:r>
      <w:r>
        <w:t>。</w:t>
      </w:r>
    </w:p>
    <w:p w:rsidR="00973091" w:rsidRDefault="007534E2" w:rsidP="00973091">
      <w:pPr>
        <w:pStyle w:val="a9"/>
        <w:ind w:left="360" w:firstLineChars="0" w:firstLine="0"/>
      </w:pPr>
      <w:r w:rsidRPr="007534E2">
        <w:rPr>
          <w:noProof/>
        </w:rPr>
        <w:lastRenderedPageBreak/>
        <w:drawing>
          <wp:inline distT="0" distB="0" distL="0" distR="0">
            <wp:extent cx="5274310" cy="1089680"/>
            <wp:effectExtent l="0" t="0" r="2540" b="0"/>
            <wp:docPr id="48" name="图片 48" descr="C:\Users\chen\Downloads\ZIG\截图\test_小乐图客_截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n\Downloads\ZIG\截图\test_小乐图客_截图 (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89680"/>
                    </a:xfrm>
                    <a:prstGeom prst="rect">
                      <a:avLst/>
                    </a:prstGeom>
                    <a:noFill/>
                    <a:ln>
                      <a:noFill/>
                    </a:ln>
                  </pic:spPr>
                </pic:pic>
              </a:graphicData>
            </a:graphic>
          </wp:inline>
        </w:drawing>
      </w:r>
    </w:p>
    <w:p w:rsidR="00973091" w:rsidRDefault="00973091" w:rsidP="00973091">
      <w:r>
        <w:rPr>
          <w:rFonts w:hint="eastAsia"/>
        </w:rPr>
        <w:t>2</w:t>
      </w:r>
      <w:r w:rsidR="00787822">
        <w:rPr>
          <w:rFonts w:hint="eastAsia"/>
        </w:rPr>
        <w:t>）</w:t>
      </w:r>
      <w:r>
        <w:rPr>
          <w:rFonts w:hint="eastAsia"/>
        </w:rPr>
        <w:t>.</w:t>
      </w:r>
      <w:r>
        <w:rPr>
          <w:rFonts w:hint="eastAsia"/>
        </w:rPr>
        <w:t>用户名称</w:t>
      </w:r>
      <w:r>
        <w:t>，鼠标悬浮</w:t>
      </w:r>
      <w:r>
        <w:rPr>
          <w:rFonts w:hint="eastAsia"/>
        </w:rPr>
        <w:t>展示</w:t>
      </w:r>
      <w:r>
        <w:t>对应</w:t>
      </w:r>
      <w:r>
        <w:rPr>
          <w:rFonts w:hint="eastAsia"/>
        </w:rPr>
        <w:t>下拉</w:t>
      </w:r>
      <w:r>
        <w:t>菜单，</w:t>
      </w:r>
      <w:r>
        <w:rPr>
          <w:rFonts w:hint="eastAsia"/>
        </w:rPr>
        <w:t>点击</w:t>
      </w:r>
      <w:r>
        <w:t>“</w:t>
      </w:r>
      <w:r>
        <w:rPr>
          <w:rFonts w:hint="eastAsia"/>
        </w:rPr>
        <w:t>我的</w:t>
      </w:r>
      <w:r>
        <w:t>口碑</w:t>
      </w:r>
      <w:r>
        <w:t>”</w:t>
      </w:r>
      <w:r>
        <w:rPr>
          <w:rFonts w:hint="eastAsia"/>
        </w:rPr>
        <w:t>进入</w:t>
      </w:r>
      <w:r>
        <w:t>“</w:t>
      </w:r>
      <w:r>
        <w:rPr>
          <w:rFonts w:hint="eastAsia"/>
        </w:rPr>
        <w:t>我的</w:t>
      </w:r>
      <w:r>
        <w:t>口碑</w:t>
      </w:r>
      <w:r>
        <w:rPr>
          <w:rFonts w:hint="eastAsia"/>
        </w:rPr>
        <w:t>-</w:t>
      </w:r>
      <w:r>
        <w:t>个人版首页</w:t>
      </w:r>
      <w:r>
        <w:t>”</w:t>
      </w:r>
      <w:r>
        <w:rPr>
          <w:rFonts w:hint="eastAsia"/>
        </w:rPr>
        <w:t>；</w:t>
      </w:r>
      <w:r>
        <w:t>点击</w:t>
      </w:r>
      <w:r>
        <w:rPr>
          <w:rFonts w:hint="eastAsia"/>
        </w:rPr>
        <w:t>“</w:t>
      </w:r>
      <w:r>
        <w:t>机构后台</w:t>
      </w:r>
      <w:r>
        <w:rPr>
          <w:rFonts w:hint="eastAsia"/>
        </w:rPr>
        <w:t>”</w:t>
      </w:r>
      <w:r>
        <w:t>进入</w:t>
      </w:r>
      <w:r>
        <w:rPr>
          <w:rFonts w:hint="eastAsia"/>
        </w:rPr>
        <w:t>“用户</w:t>
      </w:r>
      <w:r>
        <w:t>中心</w:t>
      </w:r>
      <w:r>
        <w:t>-</w:t>
      </w:r>
      <w:r>
        <w:t>机构版首页</w:t>
      </w:r>
      <w:r>
        <w:t>”</w:t>
      </w:r>
      <w:r>
        <w:rPr>
          <w:rFonts w:hint="eastAsia"/>
        </w:rPr>
        <w:t>（若</w:t>
      </w:r>
      <w:r>
        <w:t>为个人用户则隐去该按钮）</w:t>
      </w:r>
      <w:r>
        <w:rPr>
          <w:rFonts w:hint="eastAsia"/>
        </w:rPr>
        <w:t>；</w:t>
      </w:r>
      <w:r>
        <w:t>点击</w:t>
      </w:r>
      <w:r>
        <w:t>“</w:t>
      </w:r>
      <w:r>
        <w:rPr>
          <w:rFonts w:hint="eastAsia"/>
        </w:rPr>
        <w:t>用户</w:t>
      </w:r>
      <w:r>
        <w:t>中心</w:t>
      </w:r>
      <w:r>
        <w:t>”</w:t>
      </w:r>
      <w:r>
        <w:rPr>
          <w:rFonts w:hint="eastAsia"/>
        </w:rPr>
        <w:t>进入</w:t>
      </w:r>
      <w:r>
        <w:t>“</w:t>
      </w:r>
      <w:r>
        <w:rPr>
          <w:rFonts w:hint="eastAsia"/>
        </w:rPr>
        <w:t>易学习</w:t>
      </w:r>
      <w:r>
        <w:t>”</w:t>
      </w:r>
      <w:r>
        <w:rPr>
          <w:rFonts w:hint="eastAsia"/>
        </w:rPr>
        <w:t>个人</w:t>
      </w:r>
      <w:r w:rsidR="007534E2">
        <w:t>中心</w:t>
      </w:r>
      <w:r>
        <w:rPr>
          <w:rFonts w:hint="eastAsia"/>
        </w:rPr>
        <w:t>；点击</w:t>
      </w:r>
      <w:r>
        <w:t>退出登录，则</w:t>
      </w:r>
      <w:r>
        <w:rPr>
          <w:rFonts w:hint="eastAsia"/>
        </w:rPr>
        <w:t>退出</w:t>
      </w:r>
      <w:r>
        <w:t>当前账号以游客身份</w:t>
      </w:r>
      <w:r>
        <w:rPr>
          <w:rFonts w:hint="eastAsia"/>
        </w:rPr>
        <w:t>进入</w:t>
      </w:r>
      <w:r>
        <w:t>当前页</w:t>
      </w:r>
    </w:p>
    <w:p w:rsidR="00973091" w:rsidRPr="004B17A1" w:rsidRDefault="00AF4763" w:rsidP="00973091">
      <w:r w:rsidRPr="00AF4763">
        <w:rPr>
          <w:noProof/>
        </w:rPr>
        <w:drawing>
          <wp:inline distT="0" distB="0" distL="0" distR="0">
            <wp:extent cx="952500" cy="1171575"/>
            <wp:effectExtent l="0" t="0" r="0" b="9525"/>
            <wp:docPr id="50" name="图片 50" descr="C:\Users\chen\Downloads\ZIG\截图\test_小乐图客_截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n\Downloads\ZIG\截图\test_小乐图客_截图 (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1171575"/>
                    </a:xfrm>
                    <a:prstGeom prst="rect">
                      <a:avLst/>
                    </a:prstGeom>
                    <a:noFill/>
                    <a:ln>
                      <a:noFill/>
                    </a:ln>
                  </pic:spPr>
                </pic:pic>
              </a:graphicData>
            </a:graphic>
          </wp:inline>
        </w:drawing>
      </w:r>
    </w:p>
    <w:p w:rsidR="00973091" w:rsidRPr="004B17A1" w:rsidRDefault="00787822" w:rsidP="00973091">
      <w:r>
        <w:rPr>
          <w:rFonts w:hint="eastAsia"/>
        </w:rPr>
        <w:t>3</w:t>
      </w:r>
      <w:r>
        <w:rPr>
          <w:rFonts w:hint="eastAsia"/>
        </w:rPr>
        <w:t>）</w:t>
      </w:r>
      <w:r w:rsidR="00973091" w:rsidRPr="004B17A1">
        <w:rPr>
          <w:rFonts w:hint="eastAsia"/>
        </w:rPr>
        <w:t>我的</w:t>
      </w:r>
      <w:r w:rsidR="00973091" w:rsidRPr="004B17A1">
        <w:t>收藏，</w:t>
      </w:r>
      <w:r w:rsidR="00973091" w:rsidRPr="004B17A1">
        <w:rPr>
          <w:rFonts w:hint="eastAsia"/>
        </w:rPr>
        <w:t>校验</w:t>
      </w:r>
      <w:r w:rsidR="00973091" w:rsidRPr="004B17A1">
        <w:t>是否已登录，游客则进入</w:t>
      </w:r>
      <w:r w:rsidR="00973091" w:rsidRPr="004B17A1">
        <w:rPr>
          <w:rFonts w:hint="eastAsia"/>
        </w:rPr>
        <w:t>登录页</w:t>
      </w:r>
      <w:r w:rsidR="00973091" w:rsidRPr="004B17A1">
        <w:t>，已登录用户进入</w:t>
      </w:r>
      <w:r w:rsidR="00973091" w:rsidRPr="004B17A1">
        <w:t>“</w:t>
      </w:r>
      <w:r w:rsidR="00973091" w:rsidRPr="004B17A1">
        <w:rPr>
          <w:rFonts w:hint="eastAsia"/>
        </w:rPr>
        <w:t>我的</w:t>
      </w:r>
      <w:r w:rsidR="00973091" w:rsidRPr="004B17A1">
        <w:t>口碑</w:t>
      </w:r>
      <w:r w:rsidR="00973091" w:rsidRPr="004B17A1">
        <w:t>-</w:t>
      </w:r>
      <w:r w:rsidR="00973091" w:rsidRPr="004B17A1">
        <w:t>个人版</w:t>
      </w:r>
      <w:r w:rsidR="00973091" w:rsidRPr="004B17A1">
        <w:t>”→</w:t>
      </w:r>
      <w:r w:rsidR="00973091" w:rsidRPr="004B17A1">
        <w:rPr>
          <w:rFonts w:hint="eastAsia"/>
        </w:rPr>
        <w:t>“</w:t>
      </w:r>
      <w:r w:rsidR="00973091" w:rsidRPr="004B17A1">
        <w:t>我的收藏</w:t>
      </w:r>
      <w:r w:rsidR="00973091" w:rsidRPr="004B17A1">
        <w:t>”</w:t>
      </w:r>
    </w:p>
    <w:p w:rsidR="00973091" w:rsidRDefault="00787822" w:rsidP="00973091">
      <w:r>
        <w:rPr>
          <w:rFonts w:hint="eastAsia"/>
        </w:rPr>
        <w:t>4</w:t>
      </w:r>
      <w:r>
        <w:rPr>
          <w:rFonts w:hint="eastAsia"/>
        </w:rPr>
        <w:t>）</w:t>
      </w:r>
      <w:r w:rsidR="00973091">
        <w:rPr>
          <w:rFonts w:hint="eastAsia"/>
        </w:rPr>
        <w:t>网站</w:t>
      </w:r>
      <w:r w:rsidR="00973091">
        <w:t>导航，鼠标悬浮显示</w:t>
      </w:r>
      <w:r w:rsidR="00973091">
        <w:rPr>
          <w:rFonts w:hint="eastAsia"/>
        </w:rPr>
        <w:t>其它</w:t>
      </w:r>
      <w:r w:rsidR="00973091">
        <w:t>子平台入口，点击进入对应平台</w:t>
      </w:r>
    </w:p>
    <w:p w:rsidR="00973091" w:rsidRDefault="00AF4763" w:rsidP="00973091">
      <w:r w:rsidRPr="00AF4763">
        <w:rPr>
          <w:noProof/>
        </w:rPr>
        <w:drawing>
          <wp:inline distT="0" distB="0" distL="0" distR="0">
            <wp:extent cx="2876550" cy="1828800"/>
            <wp:effectExtent l="0" t="0" r="0" b="0"/>
            <wp:docPr id="49" name="图片 49" descr="C:\Users\chen\Downloads\ZIG\截图\test_小乐图客_截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Downloads\ZIG\截图\test_小乐图客_截图 (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6550" cy="1828800"/>
                    </a:xfrm>
                    <a:prstGeom prst="rect">
                      <a:avLst/>
                    </a:prstGeom>
                    <a:noFill/>
                    <a:ln>
                      <a:noFill/>
                    </a:ln>
                  </pic:spPr>
                </pic:pic>
              </a:graphicData>
            </a:graphic>
          </wp:inline>
        </w:drawing>
      </w:r>
    </w:p>
    <w:p w:rsidR="00360780" w:rsidRDefault="00360780" w:rsidP="008E647C"/>
    <w:p w:rsidR="00360780" w:rsidRDefault="003D6219" w:rsidP="008E647C">
      <w:r>
        <w:rPr>
          <w:rFonts w:hint="eastAsia"/>
        </w:rPr>
        <w:t>（</w:t>
      </w:r>
      <w:r>
        <w:rPr>
          <w:rFonts w:hint="eastAsia"/>
        </w:rPr>
        <w:t>2</w:t>
      </w:r>
      <w:r>
        <w:t>）</w:t>
      </w:r>
      <w:r w:rsidRPr="003D6219">
        <w:t>Logo&amp;</w:t>
      </w:r>
      <w:r w:rsidRPr="003D6219">
        <w:t>搜索栏</w:t>
      </w:r>
      <w:r w:rsidRPr="003D6219">
        <w:t>&amp;</w:t>
      </w:r>
      <w:r w:rsidRPr="003D6219">
        <w:t>导航</w:t>
      </w:r>
      <w:r w:rsidRPr="003D6219">
        <w:rPr>
          <w:rFonts w:hint="eastAsia"/>
        </w:rPr>
        <w:t>：搜索在搜索框输入字符，点击搜索，进入列表查找页，并以搜索字符为关键词</w:t>
      </w:r>
      <w:r w:rsidRPr="003D6219">
        <w:rPr>
          <w:rFonts w:hint="eastAsia"/>
        </w:rPr>
        <w:t>/</w:t>
      </w:r>
      <w:r w:rsidRPr="003D6219">
        <w:rPr>
          <w:rFonts w:hint="eastAsia"/>
        </w:rPr>
        <w:t>字作为筛选展示结果</w:t>
      </w:r>
      <w:r w:rsidR="00B22104">
        <w:rPr>
          <w:rFonts w:hint="eastAsia"/>
        </w:rPr>
        <w:t>。</w:t>
      </w:r>
    </w:p>
    <w:p w:rsidR="00B22104" w:rsidRDefault="00B22104" w:rsidP="00B22104">
      <w:pPr>
        <w:rPr>
          <w:szCs w:val="22"/>
        </w:rPr>
      </w:pPr>
      <w:r>
        <w:rPr>
          <w:noProof/>
        </w:rPr>
        <w:drawing>
          <wp:inline distT="0" distB="0" distL="0" distR="0" wp14:anchorId="6D6435F6" wp14:editId="068B6B34">
            <wp:extent cx="5274310" cy="6985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98500"/>
                    </a:xfrm>
                    <a:prstGeom prst="rect">
                      <a:avLst/>
                    </a:prstGeom>
                  </pic:spPr>
                </pic:pic>
              </a:graphicData>
            </a:graphic>
          </wp:inline>
        </w:drawing>
      </w:r>
    </w:p>
    <w:p w:rsidR="00B22104" w:rsidRPr="00B22104" w:rsidRDefault="0006749A" w:rsidP="00B22104">
      <w:pPr>
        <w:widowControl/>
        <w:ind w:firstLine="360"/>
        <w:jc w:val="left"/>
      </w:pPr>
      <w:r>
        <w:t>1</w:t>
      </w:r>
      <w:r>
        <w:rPr>
          <w:rFonts w:hint="eastAsia"/>
        </w:rPr>
        <w:t>）</w:t>
      </w:r>
      <w:r w:rsidR="00B22104" w:rsidRPr="00B22104">
        <w:t>logo</w:t>
      </w:r>
      <w:r w:rsidR="00B22104" w:rsidRPr="00B22104">
        <w:t>，整块区域可点击，点击后</w:t>
      </w:r>
      <w:r w:rsidR="00B22104" w:rsidRPr="00B22104">
        <w:rPr>
          <w:rFonts w:hint="eastAsia"/>
        </w:rPr>
        <w:t>进入</w:t>
      </w:r>
      <w:r w:rsidR="00B22104" w:rsidRPr="00B22104">
        <w:t>易学习</w:t>
      </w:r>
      <w:r w:rsidR="00B22104" w:rsidRPr="00B22104">
        <w:t>-</w:t>
      </w:r>
      <w:r w:rsidR="00B22104" w:rsidRPr="00B22104">
        <w:t>口碑平台首页</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搜索</w:t>
      </w:r>
      <w:r w:rsidR="00B22104" w:rsidRPr="00B22104">
        <w:rPr>
          <w:rFonts w:ascii="Times New Roman" w:eastAsia="宋体" w:hAnsi="Times New Roman" w:cs="Times New Roman"/>
          <w:szCs w:val="24"/>
        </w:rPr>
        <w:t>，</w:t>
      </w:r>
      <w:r w:rsidR="00B22104" w:rsidRPr="00B22104">
        <w:rPr>
          <w:rFonts w:ascii="Times New Roman" w:eastAsia="宋体" w:hAnsi="Times New Roman" w:cs="Times New Roman" w:hint="eastAsia"/>
          <w:szCs w:val="24"/>
        </w:rPr>
        <w:t>支持</w:t>
      </w:r>
      <w:r w:rsidR="00B22104" w:rsidRPr="00B22104">
        <w:rPr>
          <w:rFonts w:ascii="Times New Roman" w:eastAsia="宋体" w:hAnsi="Times New Roman" w:cs="Times New Roman"/>
          <w:szCs w:val="24"/>
        </w:rPr>
        <w:t>学校</w:t>
      </w:r>
      <w:r w:rsidR="00B22104" w:rsidRPr="00B22104">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培训</w:t>
      </w:r>
      <w:r w:rsidR="00B22104" w:rsidRPr="00B22104">
        <w:rPr>
          <w:rFonts w:ascii="Times New Roman" w:eastAsia="宋体" w:hAnsi="Times New Roman" w:cs="Times New Roman"/>
          <w:szCs w:val="24"/>
        </w:rPr>
        <w:t>机构</w:t>
      </w:r>
      <w:r w:rsidR="00B22104" w:rsidRPr="00B22104">
        <w:rPr>
          <w:rFonts w:ascii="Times New Roman" w:eastAsia="宋体" w:hAnsi="Times New Roman" w:cs="Times New Roman" w:hint="eastAsia"/>
          <w:szCs w:val="24"/>
        </w:rPr>
        <w:t>分类</w:t>
      </w:r>
      <w:r w:rsidR="00B22104" w:rsidRPr="00B22104">
        <w:rPr>
          <w:rFonts w:ascii="Times New Roman" w:eastAsia="宋体" w:hAnsi="Times New Roman" w:cs="Times New Roman"/>
          <w:szCs w:val="24"/>
        </w:rPr>
        <w:t>搜索</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导航</w:t>
      </w:r>
      <w:r w:rsidR="00B22104" w:rsidRPr="00B22104">
        <w:rPr>
          <w:rFonts w:ascii="Times New Roman" w:eastAsia="宋体" w:hAnsi="Times New Roman" w:cs="Times New Roman"/>
          <w:szCs w:val="24"/>
        </w:rPr>
        <w:t>，点击首页进入口碑平台首页，点击列表</w:t>
      </w:r>
      <w:r w:rsidR="00B22104" w:rsidRPr="00B22104">
        <w:rPr>
          <w:rFonts w:ascii="Times New Roman" w:eastAsia="宋体" w:hAnsi="Times New Roman" w:cs="Times New Roman" w:hint="eastAsia"/>
          <w:szCs w:val="24"/>
        </w:rPr>
        <w:t>查找进入</w:t>
      </w:r>
      <w:r w:rsidR="00B22104" w:rsidRPr="00B22104">
        <w:rPr>
          <w:rFonts w:ascii="Times New Roman" w:eastAsia="宋体" w:hAnsi="Times New Roman" w:cs="Times New Roman"/>
          <w:szCs w:val="24"/>
        </w:rPr>
        <w:t>默认列表页，</w:t>
      </w:r>
      <w:r w:rsidR="00B22104" w:rsidRPr="00B22104">
        <w:rPr>
          <w:rFonts w:ascii="Times New Roman" w:eastAsia="宋体" w:hAnsi="Times New Roman" w:cs="Times New Roman" w:hint="eastAsia"/>
          <w:szCs w:val="24"/>
        </w:rPr>
        <w:t>点击</w:t>
      </w:r>
      <w:r w:rsidR="00B22104" w:rsidRPr="00B22104">
        <w:rPr>
          <w:rFonts w:ascii="Times New Roman" w:eastAsia="宋体" w:hAnsi="Times New Roman" w:cs="Times New Roman"/>
          <w:szCs w:val="24"/>
        </w:rPr>
        <w:t>地图查找</w:t>
      </w:r>
      <w:r w:rsidR="00B22104" w:rsidRPr="00B22104">
        <w:rPr>
          <w:rFonts w:ascii="Times New Roman" w:eastAsia="宋体" w:hAnsi="Times New Roman" w:cs="Times New Roman" w:hint="eastAsia"/>
          <w:szCs w:val="24"/>
        </w:rPr>
        <w:t>以</w:t>
      </w:r>
      <w:r w:rsidR="00B22104" w:rsidRPr="00B22104">
        <w:rPr>
          <w:rFonts w:ascii="Times New Roman" w:eastAsia="宋体" w:hAnsi="Times New Roman" w:cs="Times New Roman"/>
          <w:szCs w:val="24"/>
        </w:rPr>
        <w:t>当前城市</w:t>
      </w:r>
      <w:r w:rsidR="00B22104" w:rsidRPr="00B22104">
        <w:rPr>
          <w:rFonts w:ascii="Times New Roman" w:eastAsia="宋体" w:hAnsi="Times New Roman" w:cs="Times New Roman" w:hint="eastAsia"/>
          <w:szCs w:val="24"/>
        </w:rPr>
        <w:t>中心</w:t>
      </w:r>
      <w:r w:rsidR="00B22104" w:rsidRPr="00B22104">
        <w:rPr>
          <w:rFonts w:ascii="Times New Roman" w:eastAsia="宋体" w:hAnsi="Times New Roman" w:cs="Times New Roman"/>
          <w:szCs w:val="24"/>
        </w:rPr>
        <w:t>进入地图</w:t>
      </w:r>
      <w:r w:rsidR="00B22104" w:rsidRPr="00B22104">
        <w:rPr>
          <w:rFonts w:ascii="Times New Roman" w:eastAsia="宋体" w:hAnsi="Times New Roman" w:cs="Times New Roman" w:hint="eastAsia"/>
          <w:szCs w:val="24"/>
        </w:rPr>
        <w:t>列表</w:t>
      </w:r>
      <w:r w:rsidR="00B22104" w:rsidRPr="00B22104">
        <w:rPr>
          <w:rFonts w:ascii="Times New Roman" w:eastAsia="宋体" w:hAnsi="Times New Roman" w:cs="Times New Roman"/>
          <w:szCs w:val="24"/>
        </w:rPr>
        <w:t>页</w:t>
      </w:r>
    </w:p>
    <w:p w:rsidR="008E647C" w:rsidRPr="00B22104" w:rsidRDefault="008E647C" w:rsidP="008E647C"/>
    <w:p w:rsidR="008E647C" w:rsidRPr="008B5B2E" w:rsidRDefault="00B31A1C" w:rsidP="008E647C">
      <w:r>
        <w:rPr>
          <w:rFonts w:hint="eastAsia"/>
        </w:rPr>
        <w:t>（</w:t>
      </w:r>
      <w:r>
        <w:rPr>
          <w:rFonts w:hint="eastAsia"/>
        </w:rPr>
        <w:t>3</w:t>
      </w:r>
      <w:r>
        <w:t>）</w:t>
      </w:r>
      <w:r>
        <w:rPr>
          <w:rFonts w:hint="eastAsia"/>
        </w:rPr>
        <w:t>焦点图</w:t>
      </w:r>
      <w:r>
        <w:rPr>
          <w:rFonts w:hint="eastAsia"/>
        </w:rPr>
        <w:t>&amp;</w:t>
      </w:r>
      <w:r>
        <w:rPr>
          <w:rFonts w:hint="eastAsia"/>
        </w:rPr>
        <w:t>登录</w:t>
      </w:r>
      <w:r>
        <w:rPr>
          <w:rFonts w:hint="eastAsia"/>
        </w:rPr>
        <w:t>/</w:t>
      </w:r>
      <w:r>
        <w:rPr>
          <w:rFonts w:hint="eastAsia"/>
        </w:rPr>
        <w:t>注册</w:t>
      </w:r>
      <w:r>
        <w:t>&amp;</w:t>
      </w:r>
      <w:r>
        <w:t>名校展览</w:t>
      </w:r>
      <w:r>
        <w:t>&amp;</w:t>
      </w:r>
      <w:r>
        <w:t>数据展示</w:t>
      </w:r>
      <w:r w:rsidR="0064264D">
        <w:t>&amp;</w:t>
      </w:r>
      <w:r w:rsidR="0064264D">
        <w:t>最近评价</w:t>
      </w:r>
    </w:p>
    <w:p w:rsidR="00B31A1C" w:rsidRDefault="00B31A1C" w:rsidP="00B31A1C">
      <w:pPr>
        <w:rPr>
          <w:szCs w:val="22"/>
        </w:rPr>
      </w:pPr>
      <w:r>
        <w:rPr>
          <w:noProof/>
        </w:rPr>
        <w:lastRenderedPageBreak/>
        <w:drawing>
          <wp:inline distT="0" distB="0" distL="0" distR="0" wp14:anchorId="77F37823" wp14:editId="6B829A2E">
            <wp:extent cx="5274310" cy="19348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34845"/>
                    </a:xfrm>
                    <a:prstGeom prst="rect">
                      <a:avLst/>
                    </a:prstGeom>
                  </pic:spPr>
                </pic:pic>
              </a:graphicData>
            </a:graphic>
          </wp:inline>
        </w:drawing>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1</w:t>
      </w:r>
      <w:r w:rsidRPr="0076322F">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焦点图</w:t>
      </w:r>
      <w:r w:rsidR="00B31A1C" w:rsidRPr="0076322F">
        <w:rPr>
          <w:rFonts w:ascii="Times New Roman" w:eastAsia="宋体" w:hAnsi="Times New Roman" w:cs="Times New Roman"/>
          <w:szCs w:val="24"/>
        </w:rPr>
        <w:t>，运营后台管理，支持</w:t>
      </w:r>
      <w:r w:rsidR="00B31A1C" w:rsidRPr="0076322F">
        <w:rPr>
          <w:rFonts w:ascii="Times New Roman" w:eastAsia="宋体" w:hAnsi="Times New Roman" w:cs="Times New Roman" w:hint="eastAsia"/>
          <w:szCs w:val="24"/>
        </w:rPr>
        <w:t>1</w:t>
      </w:r>
      <w:r w:rsidR="00B31A1C" w:rsidRPr="0076322F">
        <w:rPr>
          <w:rFonts w:ascii="Times New Roman" w:eastAsia="宋体" w:hAnsi="Times New Roman" w:cs="Times New Roman"/>
          <w:szCs w:val="24"/>
        </w:rPr>
        <w:t>~5</w:t>
      </w:r>
      <w:r w:rsidR="00B31A1C" w:rsidRPr="0076322F">
        <w:rPr>
          <w:rFonts w:ascii="Times New Roman" w:eastAsia="宋体" w:hAnsi="Times New Roman" w:cs="Times New Roman" w:hint="eastAsia"/>
          <w:szCs w:val="24"/>
        </w:rPr>
        <w:t>张</w:t>
      </w:r>
      <w:r w:rsidR="00B31A1C" w:rsidRPr="0076322F">
        <w:rPr>
          <w:rFonts w:ascii="Times New Roman" w:eastAsia="宋体" w:hAnsi="Times New Roman" w:cs="Times New Roman"/>
          <w:szCs w:val="24"/>
        </w:rPr>
        <w:t>图片展示，可点击图片进入对应图片链接</w:t>
      </w:r>
      <w:r w:rsidR="00926F9C">
        <w:rPr>
          <w:rFonts w:ascii="Times New Roman" w:eastAsia="宋体" w:hAnsi="Times New Roman" w:cs="Times New Roman" w:hint="eastAsia"/>
          <w:szCs w:val="24"/>
        </w:rPr>
        <w:t>。</w:t>
      </w:r>
    </w:p>
    <w:p w:rsidR="00B31A1C" w:rsidRPr="0076322F" w:rsidRDefault="00B31A1C" w:rsidP="00A5799C">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名校展览，</w:t>
      </w:r>
      <w:r w:rsidRPr="0076322F">
        <w:rPr>
          <w:rFonts w:ascii="Times New Roman" w:eastAsia="宋体" w:hAnsi="Times New Roman" w:cs="Times New Roman"/>
          <w:szCs w:val="24"/>
        </w:rPr>
        <w:t>运营后台管理，</w:t>
      </w:r>
      <w:r w:rsidRPr="0076322F">
        <w:rPr>
          <w:rFonts w:ascii="Times New Roman" w:eastAsia="宋体" w:hAnsi="Times New Roman" w:cs="Times New Roman" w:hint="eastAsia"/>
          <w:szCs w:val="24"/>
        </w:rPr>
        <w:t>展示</w:t>
      </w:r>
      <w:r w:rsidRPr="0076322F">
        <w:rPr>
          <w:rFonts w:ascii="Times New Roman" w:eastAsia="宋体" w:hAnsi="Times New Roman" w:cs="Times New Roman" w:hint="eastAsia"/>
          <w:szCs w:val="24"/>
        </w:rPr>
        <w:t>4</w:t>
      </w:r>
      <w:r w:rsidRPr="0076322F">
        <w:rPr>
          <w:rFonts w:ascii="Times New Roman" w:eastAsia="宋体" w:hAnsi="Times New Roman" w:cs="Times New Roman" w:hint="eastAsia"/>
          <w:szCs w:val="24"/>
        </w:rPr>
        <w:t>个</w:t>
      </w:r>
      <w:r w:rsidRPr="0076322F">
        <w:rPr>
          <w:rFonts w:ascii="Times New Roman" w:eastAsia="宋体" w:hAnsi="Times New Roman" w:cs="Times New Roman"/>
          <w:szCs w:val="24"/>
        </w:rPr>
        <w:t>教育机构，可点击对应名称进入该教育机构详情页</w:t>
      </w:r>
      <w:r w:rsidR="00926F9C">
        <w:rPr>
          <w:rFonts w:ascii="Times New Roman" w:eastAsia="宋体" w:hAnsi="Times New Roman" w:cs="Times New Roman" w:hint="eastAsia"/>
          <w:szCs w:val="24"/>
        </w:rPr>
        <w:t>。</w:t>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3</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数据</w:t>
      </w:r>
      <w:r w:rsidR="00B31A1C" w:rsidRPr="0076322F">
        <w:rPr>
          <w:rFonts w:ascii="Times New Roman" w:eastAsia="宋体" w:hAnsi="Times New Roman" w:cs="Times New Roman"/>
          <w:szCs w:val="24"/>
        </w:rPr>
        <w:t>展示，展示当前年月日，</w:t>
      </w:r>
      <w:r w:rsidR="00B31A1C" w:rsidRPr="0076322F">
        <w:rPr>
          <w:rFonts w:ascii="Times New Roman" w:eastAsia="宋体" w:hAnsi="Times New Roman" w:cs="Times New Roman" w:hint="eastAsia"/>
          <w:szCs w:val="24"/>
        </w:rPr>
        <w:t>今日</w:t>
      </w:r>
      <w:r w:rsidR="00B31A1C" w:rsidRPr="0076322F">
        <w:rPr>
          <w:rFonts w:ascii="Times New Roman" w:eastAsia="宋体" w:hAnsi="Times New Roman" w:cs="Times New Roman"/>
          <w:szCs w:val="24"/>
        </w:rPr>
        <w:t>评价</w:t>
      </w:r>
      <w:r w:rsidR="00B31A1C" w:rsidRPr="0076322F">
        <w:rPr>
          <w:rFonts w:ascii="Times New Roman" w:eastAsia="宋体" w:hAnsi="Times New Roman" w:cs="Times New Roman"/>
          <w:szCs w:val="24"/>
        </w:rPr>
        <w:t>&amp;</w:t>
      </w:r>
      <w:r w:rsidR="00B31A1C" w:rsidRPr="0076322F">
        <w:rPr>
          <w:rFonts w:ascii="Times New Roman" w:eastAsia="宋体" w:hAnsi="Times New Roman" w:cs="Times New Roman"/>
          <w:szCs w:val="24"/>
        </w:rPr>
        <w:t>提问总数</w:t>
      </w:r>
      <w:r w:rsidR="00926F9C">
        <w:rPr>
          <w:rFonts w:ascii="Times New Roman" w:eastAsia="宋体" w:hAnsi="Times New Roman" w:cs="Times New Roman" w:hint="eastAsia"/>
          <w:szCs w:val="24"/>
        </w:rPr>
        <w:t>。</w:t>
      </w:r>
    </w:p>
    <w:p w:rsidR="008E647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最近</w:t>
      </w:r>
      <w:r w:rsidR="00B31A1C" w:rsidRPr="0076322F">
        <w:rPr>
          <w:rFonts w:ascii="Times New Roman" w:eastAsia="宋体" w:hAnsi="Times New Roman" w:cs="Times New Roman"/>
          <w:szCs w:val="24"/>
        </w:rPr>
        <w:t>评价，滚动展示最近的</w:t>
      </w:r>
      <w:r w:rsidR="00B31A1C" w:rsidRPr="0076322F">
        <w:rPr>
          <w:rFonts w:ascii="Times New Roman" w:eastAsia="宋体" w:hAnsi="Times New Roman" w:cs="Times New Roman" w:hint="eastAsia"/>
          <w:szCs w:val="24"/>
        </w:rPr>
        <w:t>10</w:t>
      </w:r>
      <w:r w:rsidR="00B31A1C" w:rsidRPr="0076322F">
        <w:rPr>
          <w:rFonts w:ascii="Times New Roman" w:eastAsia="宋体" w:hAnsi="Times New Roman" w:cs="Times New Roman" w:hint="eastAsia"/>
          <w:szCs w:val="24"/>
        </w:rPr>
        <w:t>条</w:t>
      </w:r>
      <w:r w:rsidR="00B31A1C" w:rsidRPr="0076322F">
        <w:rPr>
          <w:rFonts w:ascii="Times New Roman" w:eastAsia="宋体" w:hAnsi="Times New Roman" w:cs="Times New Roman"/>
          <w:szCs w:val="24"/>
        </w:rPr>
        <w:t>评价，点击</w:t>
      </w:r>
      <w:r w:rsidR="00B31A1C" w:rsidRPr="0076322F">
        <w:rPr>
          <w:rFonts w:ascii="Times New Roman" w:eastAsia="宋体" w:hAnsi="Times New Roman" w:cs="Times New Roman" w:hint="eastAsia"/>
          <w:szCs w:val="24"/>
        </w:rPr>
        <w:t>对应教育机构</w:t>
      </w:r>
      <w:r w:rsidR="00B31A1C" w:rsidRPr="0076322F">
        <w:rPr>
          <w:rFonts w:ascii="Times New Roman" w:eastAsia="宋体" w:hAnsi="Times New Roman" w:cs="Times New Roman"/>
          <w:szCs w:val="24"/>
        </w:rPr>
        <w:t>名称进入对应详情页，点击评论文字</w:t>
      </w:r>
      <w:r w:rsidR="00B31A1C" w:rsidRPr="0076322F">
        <w:rPr>
          <w:rFonts w:ascii="Times New Roman" w:eastAsia="宋体" w:hAnsi="Times New Roman" w:cs="Times New Roman" w:hint="eastAsia"/>
          <w:szCs w:val="24"/>
        </w:rPr>
        <w:t>进入该</w:t>
      </w:r>
      <w:r w:rsidR="00B31A1C" w:rsidRPr="0076322F">
        <w:rPr>
          <w:rFonts w:ascii="Times New Roman" w:eastAsia="宋体" w:hAnsi="Times New Roman" w:cs="Times New Roman"/>
          <w:szCs w:val="24"/>
        </w:rPr>
        <w:t>教育机构详情</w:t>
      </w:r>
      <w:r w:rsidR="00B31A1C" w:rsidRPr="0076322F">
        <w:rPr>
          <w:rFonts w:ascii="Times New Roman" w:eastAsia="宋体" w:hAnsi="Times New Roman" w:cs="Times New Roman" w:hint="eastAsia"/>
          <w:szCs w:val="24"/>
        </w:rPr>
        <w:t>且</w:t>
      </w:r>
      <w:r w:rsidR="00B31A1C" w:rsidRPr="0076322F">
        <w:rPr>
          <w:rFonts w:ascii="Times New Roman" w:eastAsia="宋体" w:hAnsi="Times New Roman" w:cs="Times New Roman"/>
          <w:szCs w:val="24"/>
        </w:rPr>
        <w:t>该评论所在</w:t>
      </w:r>
      <w:r w:rsidR="00B31A1C" w:rsidRPr="0076322F">
        <w:rPr>
          <w:rFonts w:ascii="Times New Roman" w:eastAsia="宋体" w:hAnsi="Times New Roman" w:cs="Times New Roman" w:hint="eastAsia"/>
          <w:szCs w:val="24"/>
        </w:rPr>
        <w:t>的</w:t>
      </w:r>
      <w:r w:rsidR="00B31A1C" w:rsidRPr="0076322F">
        <w:rPr>
          <w:rFonts w:ascii="Times New Roman" w:eastAsia="宋体" w:hAnsi="Times New Roman" w:cs="Times New Roman"/>
          <w:szCs w:val="24"/>
        </w:rPr>
        <w:t>分页</w:t>
      </w:r>
      <w:r w:rsidR="00926F9C">
        <w:rPr>
          <w:rFonts w:ascii="Times New Roman" w:eastAsia="宋体" w:hAnsi="Times New Roman" w:cs="Times New Roman" w:hint="eastAsia"/>
          <w:szCs w:val="24"/>
        </w:rPr>
        <w:t>。</w:t>
      </w:r>
    </w:p>
    <w:p w:rsidR="00B31A1C" w:rsidRDefault="00B31A1C" w:rsidP="008E647C"/>
    <w:p w:rsidR="007D0666" w:rsidRPr="007D0666" w:rsidRDefault="007D0666" w:rsidP="008E647C">
      <w:r>
        <w:rPr>
          <w:rFonts w:hint="eastAsia"/>
        </w:rPr>
        <w:t>（</w:t>
      </w:r>
      <w:r>
        <w:rPr>
          <w:rFonts w:hint="eastAsia"/>
        </w:rPr>
        <w:t>4</w:t>
      </w:r>
      <w:r>
        <w:t>）</w:t>
      </w:r>
      <w:r w:rsidRPr="007D0666">
        <w:rPr>
          <w:rFonts w:hint="eastAsia"/>
        </w:rPr>
        <w:t>最近热评</w:t>
      </w:r>
      <w:r w:rsidRPr="007D0666">
        <w:rPr>
          <w:rFonts w:hint="eastAsia"/>
        </w:rPr>
        <w:t>&amp;</w:t>
      </w:r>
      <w:r w:rsidRPr="007D0666">
        <w:rPr>
          <w:rFonts w:hint="eastAsia"/>
        </w:rPr>
        <w:t>活动位</w:t>
      </w:r>
      <w:r w:rsidRPr="007D0666">
        <w:rPr>
          <w:rFonts w:hint="eastAsia"/>
        </w:rPr>
        <w:t>&amp;</w:t>
      </w:r>
      <w:r w:rsidRPr="007D0666">
        <w:rPr>
          <w:rFonts w:hint="eastAsia"/>
        </w:rPr>
        <w:t>城市列表</w:t>
      </w:r>
      <w:r w:rsidRPr="007D0666">
        <w:rPr>
          <w:rFonts w:hint="eastAsia"/>
        </w:rPr>
        <w:t>&amp;</w:t>
      </w:r>
      <w:r w:rsidRPr="007D0666">
        <w:rPr>
          <w:rFonts w:hint="eastAsia"/>
        </w:rPr>
        <w:t>机构分类展示</w:t>
      </w:r>
      <w:r w:rsidRPr="007D0666">
        <w:rPr>
          <w:rFonts w:hint="eastAsia"/>
        </w:rPr>
        <w:t>&amp;</w:t>
      </w:r>
      <w:r w:rsidRPr="007D0666">
        <w:rPr>
          <w:rFonts w:hint="eastAsia"/>
        </w:rPr>
        <w:t>教学范围分类</w:t>
      </w:r>
    </w:p>
    <w:p w:rsidR="009941D1" w:rsidRDefault="00036DA8" w:rsidP="006D5DE9">
      <w:pPr>
        <w:ind w:left="420" w:hangingChars="200" w:hanging="420"/>
        <w:rPr>
          <w:noProof/>
        </w:rPr>
      </w:pPr>
      <w:r>
        <w:rPr>
          <w:noProof/>
        </w:rPr>
        <w:drawing>
          <wp:inline distT="0" distB="0" distL="0" distR="0" wp14:anchorId="41A46D31" wp14:editId="1484D0C5">
            <wp:extent cx="5274310" cy="2440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40305"/>
                    </a:xfrm>
                    <a:prstGeom prst="rect">
                      <a:avLst/>
                    </a:prstGeom>
                  </pic:spPr>
                </pic:pic>
              </a:graphicData>
            </a:graphic>
          </wp:inline>
        </w:drawing>
      </w:r>
    </w:p>
    <w:p w:rsidR="007D0666" w:rsidRPr="006D5DE9" w:rsidRDefault="006D5DE9" w:rsidP="009941D1">
      <w:pPr>
        <w:ind w:left="59" w:firstLineChars="150" w:firstLine="315"/>
        <w:rPr>
          <w:szCs w:val="22"/>
        </w:rPr>
      </w:pPr>
      <w:r>
        <w:rPr>
          <w:rFonts w:hint="eastAsia"/>
        </w:rPr>
        <w:t>1</w:t>
      </w:r>
      <w:r>
        <w:rPr>
          <w:rFonts w:hint="eastAsia"/>
        </w:rPr>
        <w:t>）</w:t>
      </w:r>
      <w:r w:rsidR="007D0666" w:rsidRPr="006D5DE9">
        <w:rPr>
          <w:rFonts w:hint="eastAsia"/>
        </w:rPr>
        <w:t>最近热评</w:t>
      </w:r>
      <w:r w:rsidR="007D0666" w:rsidRPr="006D5DE9">
        <w:t>，</w:t>
      </w:r>
      <w:r w:rsidR="007D0666" w:rsidRPr="006D5DE9">
        <w:rPr>
          <w:rFonts w:hint="eastAsia"/>
        </w:rPr>
        <w:t>展示</w:t>
      </w:r>
      <w:r w:rsidR="007D0666" w:rsidRPr="006D5DE9">
        <w:t>最近</w:t>
      </w:r>
      <w:r w:rsidR="007D0666" w:rsidRPr="006D5DE9">
        <w:t>7</w:t>
      </w:r>
      <w:r w:rsidR="007D0666" w:rsidRPr="006D5DE9">
        <w:rPr>
          <w:rFonts w:hint="eastAsia"/>
        </w:rPr>
        <w:t>个自然日内</w:t>
      </w:r>
      <w:r w:rsidR="007D0666" w:rsidRPr="006D5DE9">
        <w:t>评论次数最多的</w:t>
      </w:r>
      <w:r w:rsidR="007D0666" w:rsidRPr="006D5DE9">
        <w:rPr>
          <w:rFonts w:hint="eastAsia"/>
        </w:rPr>
        <w:t>9</w:t>
      </w:r>
      <w:r w:rsidR="007D0666" w:rsidRPr="006D5DE9">
        <w:rPr>
          <w:rFonts w:hint="eastAsia"/>
        </w:rPr>
        <w:t>个</w:t>
      </w:r>
      <w:r w:rsidR="007D0666" w:rsidRPr="006D5DE9">
        <w:t>教育机构，支持翻页</w:t>
      </w:r>
      <w:r>
        <w:rPr>
          <w:rFonts w:hint="eastAsia"/>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活动位</w:t>
      </w:r>
      <w:r w:rsidR="007D0666" w:rsidRPr="006D5DE9">
        <w:rPr>
          <w:rFonts w:ascii="Times New Roman" w:eastAsia="宋体" w:hAnsi="Times New Roman" w:cs="Times New Roman"/>
          <w:szCs w:val="24"/>
        </w:rPr>
        <w:t>，运营后台管理，展示</w:t>
      </w:r>
      <w:r w:rsidR="007D0666" w:rsidRPr="006D5DE9">
        <w:rPr>
          <w:rFonts w:ascii="Times New Roman" w:eastAsia="宋体" w:hAnsi="Times New Roman" w:cs="Times New Roman" w:hint="eastAsia"/>
          <w:szCs w:val="24"/>
        </w:rPr>
        <w:t>单张</w:t>
      </w:r>
      <w:r w:rsidR="007D0666" w:rsidRPr="006D5DE9">
        <w:rPr>
          <w:rFonts w:ascii="Times New Roman" w:eastAsia="宋体" w:hAnsi="Times New Roman" w:cs="Times New Roman"/>
          <w:szCs w:val="24"/>
        </w:rPr>
        <w:t>，可点击图片进入对应图片链接</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城市列表，</w:t>
      </w:r>
      <w:r w:rsidR="007D0666" w:rsidRPr="006D5DE9">
        <w:rPr>
          <w:rFonts w:ascii="Times New Roman" w:eastAsia="宋体" w:hAnsi="Times New Roman" w:cs="Times New Roman"/>
          <w:szCs w:val="24"/>
        </w:rPr>
        <w:t>展示城市名称，点击对</w:t>
      </w:r>
      <w:r w:rsidR="007D0666" w:rsidRPr="006D5DE9">
        <w:rPr>
          <w:rFonts w:ascii="Times New Roman" w:eastAsia="宋体" w:hAnsi="Times New Roman" w:cs="Times New Roman" w:hint="eastAsia"/>
          <w:szCs w:val="24"/>
        </w:rPr>
        <w:t>应</w:t>
      </w:r>
      <w:r w:rsidR="007D0666" w:rsidRPr="006D5DE9">
        <w:rPr>
          <w:rFonts w:ascii="Times New Roman" w:eastAsia="宋体" w:hAnsi="Times New Roman" w:cs="Times New Roman"/>
          <w:szCs w:val="24"/>
        </w:rPr>
        <w:t>城市名切换当前城市并进入地图查找列表页</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点击更多以当前城市进入地图查找列表页。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机构</w:t>
      </w:r>
      <w:r w:rsidR="007D0666" w:rsidRPr="006D5DE9">
        <w:rPr>
          <w:rFonts w:ascii="Times New Roman" w:eastAsia="宋体" w:hAnsi="Times New Roman" w:cs="Times New Roman"/>
          <w:szCs w:val="24"/>
        </w:rPr>
        <w:t>分类展示，可</w:t>
      </w:r>
      <w:r w:rsidR="007D0666" w:rsidRPr="006D5DE9">
        <w:rPr>
          <w:rFonts w:ascii="Times New Roman" w:eastAsia="宋体" w:hAnsi="Times New Roman" w:cs="Times New Roman" w:hint="eastAsia"/>
          <w:szCs w:val="24"/>
        </w:rPr>
        <w:t>点击</w:t>
      </w:r>
      <w:r w:rsidR="007D0666" w:rsidRPr="006D5DE9">
        <w:rPr>
          <w:rFonts w:ascii="Times New Roman" w:eastAsia="宋体" w:hAnsi="Times New Roman" w:cs="Times New Roman"/>
          <w:szCs w:val="24"/>
        </w:rPr>
        <w:t>标签切换对应</w:t>
      </w:r>
      <w:r w:rsidR="007D0666" w:rsidRPr="006D5DE9">
        <w:rPr>
          <w:rFonts w:ascii="Times New Roman" w:eastAsia="宋体" w:hAnsi="Times New Roman" w:cs="Times New Roman" w:hint="eastAsia"/>
          <w:szCs w:val="24"/>
        </w:rPr>
        <w:t>列表。展示</w:t>
      </w:r>
      <w:r w:rsidR="007D0666" w:rsidRPr="006D5DE9">
        <w:rPr>
          <w:rFonts w:ascii="Times New Roman" w:eastAsia="宋体" w:hAnsi="Times New Roman" w:cs="Times New Roman"/>
          <w:szCs w:val="24"/>
        </w:rPr>
        <w:t>该分类下评论</w:t>
      </w:r>
      <w:r w:rsidR="007D0666" w:rsidRPr="006D5DE9">
        <w:rPr>
          <w:rFonts w:ascii="Times New Roman" w:eastAsia="宋体" w:hAnsi="Times New Roman" w:cs="Times New Roman" w:hint="eastAsia"/>
          <w:szCs w:val="24"/>
        </w:rPr>
        <w:t>总数</w:t>
      </w:r>
      <w:r w:rsidR="007D0666" w:rsidRPr="006D5DE9">
        <w:rPr>
          <w:rFonts w:ascii="Times New Roman" w:eastAsia="宋体" w:hAnsi="Times New Roman" w:cs="Times New Roman"/>
          <w:szCs w:val="24"/>
        </w:rPr>
        <w:t>最多的</w:t>
      </w:r>
      <w:r w:rsidR="007D0666" w:rsidRPr="006D5DE9">
        <w:rPr>
          <w:rFonts w:ascii="Times New Roman" w:eastAsia="宋体" w:hAnsi="Times New Roman" w:cs="Times New Roman" w:hint="eastAsia"/>
          <w:szCs w:val="24"/>
        </w:rPr>
        <w:t>6</w:t>
      </w:r>
      <w:r w:rsidR="007D0666" w:rsidRPr="006D5DE9">
        <w:rPr>
          <w:rFonts w:ascii="Times New Roman" w:eastAsia="宋体" w:hAnsi="Times New Roman" w:cs="Times New Roman" w:hint="eastAsia"/>
          <w:szCs w:val="24"/>
        </w:rPr>
        <w:t>个</w:t>
      </w:r>
      <w:r w:rsidR="007D0666" w:rsidRPr="006D5DE9">
        <w:rPr>
          <w:rFonts w:ascii="Times New Roman" w:eastAsia="宋体" w:hAnsi="Times New Roman" w:cs="Times New Roman"/>
          <w:szCs w:val="24"/>
        </w:rPr>
        <w:t>教育机构</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教学</w:t>
      </w:r>
      <w:r w:rsidR="007D0666" w:rsidRPr="006D5DE9">
        <w:rPr>
          <w:rFonts w:ascii="Times New Roman" w:eastAsia="宋体" w:hAnsi="Times New Roman" w:cs="Times New Roman"/>
          <w:szCs w:val="24"/>
        </w:rPr>
        <w:t>范围，</w:t>
      </w:r>
      <w:r w:rsidR="007D0666" w:rsidRPr="006D5DE9">
        <w:rPr>
          <w:rFonts w:ascii="Times New Roman" w:eastAsia="宋体" w:hAnsi="Times New Roman" w:cs="Times New Roman" w:hint="eastAsia"/>
          <w:szCs w:val="24"/>
        </w:rPr>
        <w:t>展示</w:t>
      </w:r>
      <w:r w:rsidR="007D0666" w:rsidRPr="006D5DE9">
        <w:rPr>
          <w:rFonts w:ascii="Times New Roman" w:eastAsia="宋体" w:hAnsi="Times New Roman" w:cs="Times New Roman"/>
          <w:szCs w:val="24"/>
        </w:rPr>
        <w:t>机构教学范围分类</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点击对应分类进入</w:t>
      </w:r>
      <w:r w:rsidR="007D0666" w:rsidRPr="006D5DE9">
        <w:rPr>
          <w:rFonts w:ascii="Times New Roman" w:eastAsia="宋体" w:hAnsi="Times New Roman" w:cs="Times New Roman" w:hint="eastAsia"/>
          <w:szCs w:val="24"/>
        </w:rPr>
        <w:t>以</w:t>
      </w:r>
      <w:r w:rsidR="007D0666" w:rsidRPr="006D5DE9">
        <w:rPr>
          <w:rFonts w:ascii="Times New Roman" w:eastAsia="宋体" w:hAnsi="Times New Roman" w:cs="Times New Roman"/>
          <w:szCs w:val="24"/>
        </w:rPr>
        <w:t>该分类进入对应列表</w:t>
      </w:r>
      <w:r w:rsidR="007D0666" w:rsidRPr="006D5DE9">
        <w:rPr>
          <w:rFonts w:ascii="Times New Roman" w:eastAsia="宋体" w:hAnsi="Times New Roman" w:cs="Times New Roman" w:hint="eastAsia"/>
          <w:szCs w:val="24"/>
        </w:rPr>
        <w:t>查找页；</w:t>
      </w:r>
      <w:r w:rsidR="007D0666" w:rsidRPr="006D5DE9">
        <w:rPr>
          <w:rFonts w:ascii="Times New Roman" w:eastAsia="宋体" w:hAnsi="Times New Roman" w:cs="Times New Roman"/>
          <w:szCs w:val="24"/>
        </w:rPr>
        <w:t>点击更多进入默认列表查找页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6</w:t>
      </w:r>
      <w:r>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Sitemap</w:t>
      </w:r>
      <w:r w:rsidR="007D0666" w:rsidRPr="006D5DE9">
        <w:rPr>
          <w:rFonts w:ascii="Times New Roman" w:eastAsia="宋体" w:hAnsi="Times New Roman" w:cs="Times New Roman"/>
          <w:szCs w:val="24"/>
        </w:rPr>
        <w:t>入口，为超链接文本，</w:t>
      </w:r>
      <w:r w:rsidR="007D0666" w:rsidRPr="006D5DE9">
        <w:rPr>
          <w:rFonts w:ascii="Times New Roman" w:eastAsia="宋体" w:hAnsi="Times New Roman" w:cs="Times New Roman" w:hint="eastAsia"/>
          <w:szCs w:val="24"/>
        </w:rPr>
        <w:t>保留</w:t>
      </w:r>
      <w:r w:rsidR="007D0666" w:rsidRPr="006D5DE9">
        <w:rPr>
          <w:rFonts w:ascii="Times New Roman" w:eastAsia="宋体" w:hAnsi="Times New Roman" w:cs="Times New Roman"/>
          <w:szCs w:val="24"/>
        </w:rPr>
        <w:t>该入口，待平台完成后提供对应文件。</w:t>
      </w:r>
    </w:p>
    <w:p w:rsidR="00531F43" w:rsidRDefault="00531F43" w:rsidP="00531F43">
      <w:pPr>
        <w:pStyle w:val="3"/>
      </w:pPr>
      <w:r>
        <w:rPr>
          <w:rFonts w:ascii="宋体" w:hAnsi="宋体" w:hint="eastAsia"/>
          <w:sz w:val="24"/>
          <w:szCs w:val="24"/>
        </w:rPr>
        <w:t>5.2</w:t>
      </w:r>
      <w:r w:rsidR="00C10DCF">
        <w:rPr>
          <w:rFonts w:ascii="宋体" w:hAnsi="宋体" w:hint="eastAsia"/>
          <w:sz w:val="24"/>
          <w:szCs w:val="24"/>
        </w:rPr>
        <w:t>.5</w:t>
      </w:r>
      <w:r>
        <w:rPr>
          <w:rFonts w:ascii="宋体" w:hAnsi="宋体"/>
          <w:sz w:val="24"/>
          <w:szCs w:val="24"/>
        </w:rPr>
        <w:t xml:space="preserve"> </w:t>
      </w:r>
      <w:r>
        <w:rPr>
          <w:rFonts w:hint="eastAsia"/>
        </w:rPr>
        <w:t>前台</w:t>
      </w:r>
      <w:r w:rsidR="00BB352C">
        <w:rPr>
          <w:rFonts w:hint="eastAsia"/>
        </w:rPr>
        <w:t>机构</w:t>
      </w:r>
      <w:r>
        <w:t>列表查找</w:t>
      </w:r>
    </w:p>
    <w:p w:rsidR="00C10DCF" w:rsidRDefault="00C10DCF" w:rsidP="00C10DCF">
      <w:pPr>
        <w:rPr>
          <w:szCs w:val="16"/>
        </w:rPr>
      </w:pPr>
      <w:r>
        <w:t>1</w:t>
      </w:r>
      <w:r>
        <w:rPr>
          <w:rFonts w:hint="eastAsia"/>
        </w:rPr>
        <w:t>、简要说明</w:t>
      </w:r>
      <w:r>
        <w:t>：</w:t>
      </w:r>
      <w:r w:rsidR="00DF2814" w:rsidRPr="006E2318">
        <w:rPr>
          <w:rFonts w:hint="eastAsia"/>
        </w:rPr>
        <w:t>以列表形式查看教育机构信息</w:t>
      </w:r>
      <w:r>
        <w:rPr>
          <w:rFonts w:hint="eastAsia"/>
        </w:rPr>
        <w:t>。</w:t>
      </w:r>
    </w:p>
    <w:p w:rsidR="00C10DCF" w:rsidRDefault="00C10DCF" w:rsidP="00C10DCF">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197D89" w:rsidRDefault="00197D89" w:rsidP="008E647C">
      <w:r>
        <w:rPr>
          <w:rFonts w:hint="eastAsia"/>
        </w:rPr>
        <w:lastRenderedPageBreak/>
        <w:t>3</w:t>
      </w:r>
      <w:r>
        <w:rPr>
          <w:rFonts w:hint="eastAsia"/>
        </w:rPr>
        <w:t>、</w:t>
      </w:r>
      <w:r>
        <w:t>重要流程：</w:t>
      </w:r>
      <w:r w:rsidR="00DF613A">
        <w:rPr>
          <w:rFonts w:hint="eastAsia"/>
        </w:rPr>
        <w:t>用户</w:t>
      </w:r>
      <w:r w:rsidR="00DF613A">
        <w:t>可以通过搜索框查找自己需要查找的</w:t>
      </w:r>
      <w:r w:rsidR="00DF613A">
        <w:rPr>
          <w:rFonts w:hint="eastAsia"/>
        </w:rPr>
        <w:t>机构。</w:t>
      </w:r>
      <w:r w:rsidR="004C6B6C">
        <w:rPr>
          <w:rFonts w:hint="eastAsia"/>
        </w:rPr>
        <w:t>筛选方式</w:t>
      </w:r>
      <w:r w:rsidR="004C6B6C">
        <w:t>由</w:t>
      </w:r>
      <w:r w:rsidR="004C6B6C">
        <w:rPr>
          <w:rFonts w:hint="eastAsia"/>
        </w:rPr>
        <w:t>3</w:t>
      </w:r>
      <w:r w:rsidR="004C6B6C">
        <w:rPr>
          <w:rFonts w:hint="eastAsia"/>
        </w:rPr>
        <w:t>中</w:t>
      </w:r>
      <w:r w:rsidR="004C6B6C">
        <w:t>，分别为所在地点，机构类型，教学学段。</w:t>
      </w:r>
      <w:r w:rsidR="00C56B5D">
        <w:rPr>
          <w:rFonts w:hint="eastAsia"/>
        </w:rPr>
        <w:t>可以</w:t>
      </w:r>
      <w:r w:rsidR="00C56B5D">
        <w:t>搜索框与筛选联合查询。</w:t>
      </w:r>
      <w:r w:rsidR="00DB1957">
        <w:rPr>
          <w:rFonts w:hint="eastAsia"/>
        </w:rPr>
        <w:t>其中</w:t>
      </w:r>
      <w:r w:rsidR="00DB1957">
        <w:t>所在地点根据用户当前所处城市变动。</w:t>
      </w:r>
      <w:r w:rsidR="00757A85">
        <w:rPr>
          <w:rFonts w:hint="eastAsia"/>
        </w:rPr>
        <w:t>例如</w:t>
      </w:r>
      <w:r w:rsidR="00757A85">
        <w:t>南京</w:t>
      </w:r>
      <w:r w:rsidR="00757A85">
        <w:rPr>
          <w:rFonts w:hint="eastAsia"/>
        </w:rPr>
        <w:t>与</w:t>
      </w:r>
      <w:r w:rsidR="00757A85">
        <w:t>徐州展示的县或区不同。</w:t>
      </w:r>
      <w:r w:rsidR="00F614FC" w:rsidRPr="00F614FC">
        <w:rPr>
          <w:rFonts w:hint="eastAsia"/>
        </w:rPr>
        <w:t>列表默认为依据该教育机构最近评论创建时间倒序排序</w:t>
      </w:r>
      <w:r w:rsidR="00F614FC">
        <w:rPr>
          <w:rFonts w:hint="eastAsia"/>
        </w:rPr>
        <w:t>。</w:t>
      </w:r>
    </w:p>
    <w:p w:rsidR="008E647C" w:rsidRPr="008B5B2E" w:rsidRDefault="00197D89" w:rsidP="008E647C">
      <w:r>
        <w:rPr>
          <w:rFonts w:hint="eastAsia"/>
        </w:rPr>
        <w:t>4</w:t>
      </w:r>
      <w:r w:rsidR="00C10DCF">
        <w:rPr>
          <w:rFonts w:hint="eastAsia"/>
        </w:rPr>
        <w:t>、</w:t>
      </w:r>
      <w:r w:rsidR="00C10DCF">
        <w:t>UI</w:t>
      </w:r>
      <w:r w:rsidR="00C10DCF">
        <w:t>示意图：</w:t>
      </w:r>
    </w:p>
    <w:p w:rsidR="008E647C" w:rsidRDefault="000B6935" w:rsidP="008E647C">
      <w:r w:rsidRPr="000B6935">
        <w:rPr>
          <w:noProof/>
        </w:rPr>
        <w:drawing>
          <wp:inline distT="0" distB="0" distL="0" distR="0">
            <wp:extent cx="5274310" cy="6473443"/>
            <wp:effectExtent l="0" t="0" r="2540" b="3810"/>
            <wp:docPr id="6" name="图片 6"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6473443"/>
                    </a:xfrm>
                    <a:prstGeom prst="rect">
                      <a:avLst/>
                    </a:prstGeom>
                    <a:noFill/>
                    <a:ln>
                      <a:noFill/>
                    </a:ln>
                  </pic:spPr>
                </pic:pic>
              </a:graphicData>
            </a:graphic>
          </wp:inline>
        </w:drawing>
      </w:r>
    </w:p>
    <w:p w:rsidR="008E647C" w:rsidRDefault="000B6935" w:rsidP="000B6935">
      <w:pPr>
        <w:ind w:left="1680" w:firstLine="420"/>
      </w:pPr>
      <w:r>
        <w:t>图</w:t>
      </w:r>
      <w:r>
        <w:rPr>
          <w:rFonts w:hint="eastAsia"/>
        </w:rPr>
        <w:t>5.11</w:t>
      </w:r>
      <w:r>
        <w:rPr>
          <w:rFonts w:hint="eastAsia"/>
        </w:rPr>
        <w:t>前台列表</w:t>
      </w:r>
      <w:r>
        <w:t>查找页面</w:t>
      </w:r>
    </w:p>
    <w:p w:rsidR="008E647C" w:rsidRDefault="008E647C" w:rsidP="008E647C"/>
    <w:p w:rsidR="00F614FC"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筛选</w:t>
      </w:r>
      <w:r w:rsidR="00F614FC" w:rsidRPr="003A454A">
        <w:rPr>
          <w:rFonts w:ascii="Times New Roman" w:eastAsia="宋体" w:hAnsi="Times New Roman" w:cs="Times New Roman"/>
          <w:szCs w:val="24"/>
        </w:rPr>
        <w:t>条件</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依据</w:t>
      </w:r>
      <w:r w:rsidR="00F614FC" w:rsidRPr="003A454A">
        <w:rPr>
          <w:rFonts w:ascii="Times New Roman" w:eastAsia="宋体" w:hAnsi="Times New Roman" w:cs="Times New Roman" w:hint="eastAsia"/>
          <w:szCs w:val="24"/>
        </w:rPr>
        <w:t>所在</w:t>
      </w:r>
      <w:r w:rsidR="00F614FC" w:rsidRPr="003A454A">
        <w:rPr>
          <w:rFonts w:ascii="Times New Roman" w:eastAsia="宋体" w:hAnsi="Times New Roman" w:cs="Times New Roman"/>
          <w:szCs w:val="24"/>
        </w:rPr>
        <w:t>区</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县</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教学</w:t>
      </w:r>
      <w:r w:rsidR="00F614FC" w:rsidRPr="003A454A">
        <w:rPr>
          <w:rFonts w:ascii="Times New Roman" w:eastAsia="宋体" w:hAnsi="Times New Roman" w:cs="Times New Roman"/>
          <w:szCs w:val="24"/>
        </w:rPr>
        <w:t>范围</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点击后当前页面随筛选条件变化</w:t>
      </w:r>
      <w:r w:rsidR="00F614FC" w:rsidRPr="003A454A">
        <w:rPr>
          <w:rFonts w:ascii="Times New Roman" w:eastAsia="宋体" w:hAnsi="Times New Roman" w:cs="Times New Roman" w:hint="eastAsia"/>
          <w:szCs w:val="24"/>
        </w:rPr>
        <w:t>展示</w:t>
      </w:r>
      <w:r w:rsidR="00F614FC" w:rsidRPr="003A454A">
        <w:rPr>
          <w:rFonts w:ascii="Times New Roman" w:eastAsia="宋体" w:hAnsi="Times New Roman" w:cs="Times New Roman"/>
          <w:szCs w:val="24"/>
        </w:rPr>
        <w:t>对应结果</w:t>
      </w:r>
      <w:r w:rsidR="00F614FC" w:rsidRPr="003A454A">
        <w:rPr>
          <w:rFonts w:ascii="Times New Roman" w:eastAsia="宋体" w:hAnsi="Times New Roman" w:cs="Times New Roman" w:hint="eastAsia"/>
          <w:szCs w:val="24"/>
        </w:rPr>
        <w:t>列表</w:t>
      </w:r>
      <w:r>
        <w:rPr>
          <w:rFonts w:ascii="Times New Roman" w:eastAsia="宋体" w:hAnsi="Times New Roman" w:cs="Times New Roman" w:hint="eastAsia"/>
          <w:szCs w:val="24"/>
        </w:rPr>
        <w:t>。</w:t>
      </w:r>
    </w:p>
    <w:p w:rsidR="00D85766" w:rsidRPr="003A454A" w:rsidRDefault="00D85766" w:rsidP="003A454A">
      <w:pPr>
        <w:pStyle w:val="a9"/>
        <w:widowControl/>
        <w:ind w:left="360" w:firstLineChars="0" w:firstLine="0"/>
        <w:jc w:val="left"/>
        <w:rPr>
          <w:rFonts w:ascii="Times New Roman" w:eastAsia="宋体" w:hAnsi="Times New Roman" w:cs="Times New Roman"/>
          <w:szCs w:val="24"/>
        </w:rPr>
      </w:pPr>
      <w:r>
        <w:rPr>
          <w:noProof/>
        </w:rPr>
        <w:lastRenderedPageBreak/>
        <w:drawing>
          <wp:inline distT="0" distB="0" distL="0" distR="0" wp14:anchorId="2E4B6887" wp14:editId="3D724E44">
            <wp:extent cx="5274310" cy="8667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66775"/>
                    </a:xfrm>
                    <a:prstGeom prst="rect">
                      <a:avLst/>
                    </a:prstGeom>
                  </pic:spPr>
                </pic:pic>
              </a:graphicData>
            </a:graphic>
          </wp:inline>
        </w:drawing>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2</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结果</w:t>
      </w:r>
      <w:r w:rsidR="00F614FC" w:rsidRPr="003A454A">
        <w:rPr>
          <w:rFonts w:ascii="Times New Roman" w:eastAsia="宋体" w:hAnsi="Times New Roman" w:cs="Times New Roman"/>
          <w:szCs w:val="24"/>
        </w:rPr>
        <w:t>数量统计</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关键词</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排序，展示</w:t>
      </w:r>
      <w:r w:rsidR="00F614FC" w:rsidRPr="003A454A">
        <w:rPr>
          <w:rFonts w:ascii="Times New Roman" w:eastAsia="宋体" w:hAnsi="Times New Roman" w:cs="Times New Roman"/>
          <w:szCs w:val="24"/>
        </w:rPr>
        <w:t>当前筛选条件后的结果总数</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展示关键词，可点击</w:t>
      </w:r>
      <w:r w:rsidR="00F614FC" w:rsidRPr="003A454A">
        <w:rPr>
          <w:rFonts w:ascii="Times New Roman" w:eastAsia="宋体" w:hAnsi="Times New Roman" w:cs="Times New Roman" w:hint="eastAsia"/>
          <w:szCs w:val="24"/>
        </w:rPr>
        <w:t>X</w:t>
      </w:r>
      <w:r w:rsidR="00F614FC" w:rsidRPr="003A454A">
        <w:rPr>
          <w:rFonts w:ascii="Times New Roman" w:eastAsia="宋体" w:hAnsi="Times New Roman" w:cs="Times New Roman" w:hint="eastAsia"/>
          <w:szCs w:val="24"/>
        </w:rPr>
        <w:t>删除</w:t>
      </w:r>
      <w:r w:rsidR="00F614FC" w:rsidRPr="003A454A">
        <w:rPr>
          <w:rFonts w:ascii="Times New Roman" w:eastAsia="宋体" w:hAnsi="Times New Roman" w:cs="Times New Roman"/>
          <w:szCs w:val="24"/>
        </w:rPr>
        <w:t>该关键词</w:t>
      </w:r>
      <w:r w:rsidR="00F614FC" w:rsidRPr="003A454A">
        <w:rPr>
          <w:rFonts w:ascii="Times New Roman" w:eastAsia="宋体" w:hAnsi="Times New Roman" w:cs="Times New Roman" w:hint="eastAsia"/>
          <w:szCs w:val="24"/>
        </w:rPr>
        <w:t>；提供智能</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（即为默认</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评分</w:t>
      </w:r>
      <w:r w:rsidR="00F614FC" w:rsidRPr="003A454A">
        <w:rPr>
          <w:rFonts w:ascii="Times New Roman" w:eastAsia="宋体" w:hAnsi="Times New Roman" w:cs="Times New Roman"/>
          <w:szCs w:val="24"/>
        </w:rPr>
        <w:t>从高</w:t>
      </w:r>
      <w:r w:rsidR="00F614FC" w:rsidRPr="003A454A">
        <w:rPr>
          <w:rFonts w:ascii="Times New Roman" w:eastAsia="宋体" w:hAnsi="Times New Roman" w:cs="Times New Roman" w:hint="eastAsia"/>
          <w:szCs w:val="24"/>
        </w:rPr>
        <w:t>到底</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访问</w:t>
      </w:r>
      <w:r w:rsidR="00F614FC" w:rsidRPr="003A454A">
        <w:rPr>
          <w:rFonts w:ascii="Times New Roman" w:eastAsia="宋体" w:hAnsi="Times New Roman" w:cs="Times New Roman"/>
          <w:szCs w:val="24"/>
        </w:rPr>
        <w:t>总数从高到底</w:t>
      </w:r>
      <w:r w:rsidR="00F614FC" w:rsidRPr="003A454A">
        <w:rPr>
          <w:rFonts w:ascii="Times New Roman" w:eastAsia="宋体" w:hAnsi="Times New Roman" w:cs="Times New Roman" w:hint="eastAsia"/>
          <w:szCs w:val="24"/>
        </w:rPr>
        <w:t xml:space="preserve"> 3</w:t>
      </w:r>
      <w:r w:rsidR="00F614FC" w:rsidRPr="003A454A">
        <w:rPr>
          <w:rFonts w:ascii="Times New Roman" w:eastAsia="宋体" w:hAnsi="Times New Roman" w:cs="Times New Roman" w:hint="eastAsia"/>
          <w:szCs w:val="24"/>
        </w:rPr>
        <w:t>种</w:t>
      </w:r>
      <w:r w:rsidR="00F614FC" w:rsidRPr="003A454A">
        <w:rPr>
          <w:rFonts w:ascii="Times New Roman" w:eastAsia="宋体" w:hAnsi="Times New Roman" w:cs="Times New Roman"/>
          <w:szCs w:val="24"/>
        </w:rPr>
        <w:t>排序</w:t>
      </w:r>
      <w:r>
        <w:rPr>
          <w:rFonts w:ascii="Times New Roman" w:eastAsia="宋体" w:hAnsi="Times New Roman" w:cs="Times New Roman" w:hint="eastAsia"/>
          <w:szCs w:val="24"/>
        </w:rPr>
        <w:t>。</w:t>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教育机构</w:t>
      </w:r>
      <w:r w:rsidR="00F614FC" w:rsidRPr="003A454A">
        <w:rPr>
          <w:rFonts w:ascii="Times New Roman" w:eastAsia="宋体" w:hAnsi="Times New Roman" w:cs="Times New Roman"/>
          <w:szCs w:val="24"/>
        </w:rPr>
        <w:t>展示，展示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Pr>
          <w:rFonts w:ascii="Times New Roman" w:eastAsia="宋体" w:hAnsi="Times New Roman" w:cs="Times New Roman"/>
          <w:szCs w:val="24"/>
        </w:rPr>
        <w:t>访问次数；评价总分</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评价人总数。</w:t>
      </w:r>
    </w:p>
    <w:p w:rsidR="00F614FC" w:rsidRDefault="00845AF8" w:rsidP="00F614FC">
      <w:pPr>
        <w:pStyle w:val="a9"/>
        <w:ind w:left="360" w:firstLineChars="0" w:firstLine="0"/>
        <w:rPr>
          <w:sz w:val="18"/>
        </w:rPr>
      </w:pPr>
      <w:r>
        <w:rPr>
          <w:noProof/>
        </w:rPr>
        <w:drawing>
          <wp:inline distT="0" distB="0" distL="0" distR="0" wp14:anchorId="7ECEEFAF" wp14:editId="2284AE90">
            <wp:extent cx="5274310" cy="654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54050"/>
                    </a:xfrm>
                    <a:prstGeom prst="rect">
                      <a:avLst/>
                    </a:prstGeom>
                  </pic:spPr>
                </pic:pic>
              </a:graphicData>
            </a:graphic>
          </wp:inline>
        </w:drawing>
      </w:r>
    </w:p>
    <w:p w:rsidR="00F614FC" w:rsidRPr="003A454A" w:rsidRDefault="00CA0F10" w:rsidP="00CA0F10">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同类</w:t>
      </w:r>
      <w:r w:rsidR="00F614FC" w:rsidRPr="003A454A">
        <w:rPr>
          <w:rFonts w:ascii="Times New Roman" w:eastAsia="宋体" w:hAnsi="Times New Roman" w:cs="Times New Roman"/>
          <w:szCs w:val="24"/>
        </w:rPr>
        <w:t>推荐</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运营管理后台控制，展示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sidR="002B0BB8">
        <w:rPr>
          <w:rFonts w:ascii="Times New Roman" w:eastAsia="宋体" w:hAnsi="Times New Roman" w:cs="Times New Roman"/>
          <w:szCs w:val="24"/>
        </w:rPr>
        <w:t>评价总分</w:t>
      </w:r>
      <w:r w:rsidR="00522D91">
        <w:rPr>
          <w:rFonts w:ascii="Times New Roman" w:eastAsia="宋体" w:hAnsi="Times New Roman" w:cs="Times New Roman" w:hint="eastAsia"/>
          <w:szCs w:val="24"/>
        </w:rPr>
        <w:t>等信息</w:t>
      </w:r>
      <w:r w:rsidR="00F614FC" w:rsidRPr="003A454A">
        <w:rPr>
          <w:rFonts w:ascii="Times New Roman" w:eastAsia="宋体" w:hAnsi="Times New Roman" w:cs="Times New Roman"/>
          <w:szCs w:val="24"/>
        </w:rPr>
        <w:t>。</w:t>
      </w:r>
    </w:p>
    <w:p w:rsidR="008E647C" w:rsidRDefault="00D85766" w:rsidP="008E647C">
      <w:r>
        <w:rPr>
          <w:noProof/>
        </w:rPr>
        <w:drawing>
          <wp:inline distT="0" distB="0" distL="0" distR="0" wp14:anchorId="3098377B" wp14:editId="27AEA6FF">
            <wp:extent cx="2561905" cy="41809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1905" cy="4180952"/>
                    </a:xfrm>
                    <a:prstGeom prst="rect">
                      <a:avLst/>
                    </a:prstGeom>
                  </pic:spPr>
                </pic:pic>
              </a:graphicData>
            </a:graphic>
          </wp:inline>
        </w:drawing>
      </w:r>
    </w:p>
    <w:p w:rsidR="009B5672" w:rsidRDefault="009B5672" w:rsidP="009B5672">
      <w:pPr>
        <w:pStyle w:val="3"/>
      </w:pPr>
      <w:r>
        <w:rPr>
          <w:rFonts w:ascii="宋体" w:hAnsi="宋体" w:hint="eastAsia"/>
          <w:sz w:val="24"/>
          <w:szCs w:val="24"/>
        </w:rPr>
        <w:lastRenderedPageBreak/>
        <w:t>5.2.6</w:t>
      </w:r>
      <w:r>
        <w:rPr>
          <w:rFonts w:ascii="宋体" w:hAnsi="宋体"/>
          <w:sz w:val="24"/>
          <w:szCs w:val="24"/>
        </w:rPr>
        <w:t xml:space="preserve"> </w:t>
      </w:r>
      <w:r>
        <w:rPr>
          <w:rFonts w:hint="eastAsia"/>
        </w:rPr>
        <w:t>前台机构详情</w:t>
      </w:r>
    </w:p>
    <w:p w:rsidR="00E10E5D" w:rsidRDefault="00E10E5D" w:rsidP="00E10E5D">
      <w:pPr>
        <w:rPr>
          <w:szCs w:val="16"/>
        </w:rPr>
      </w:pPr>
      <w:r>
        <w:t>1</w:t>
      </w:r>
      <w:r>
        <w:rPr>
          <w:rFonts w:hint="eastAsia"/>
        </w:rPr>
        <w:t>、简要说明</w:t>
      </w:r>
      <w:r>
        <w:t>：</w:t>
      </w:r>
      <w:r w:rsidR="001755E0" w:rsidRPr="002836DD">
        <w:rPr>
          <w:rFonts w:hint="eastAsia"/>
        </w:rPr>
        <w:t>展示对应机构具体详情内容，包括该机构的基础信息、相关评价</w:t>
      </w:r>
      <w:r w:rsidR="001755E0" w:rsidRPr="002836DD">
        <w:t>/</w:t>
      </w:r>
      <w:r w:rsidR="001755E0" w:rsidRPr="002836DD">
        <w:t>提问内容</w:t>
      </w:r>
      <w:r w:rsidR="006D129F">
        <w:rPr>
          <w:rFonts w:hint="eastAsia"/>
        </w:rPr>
        <w:t>。</w:t>
      </w:r>
    </w:p>
    <w:p w:rsidR="00E10E5D" w:rsidRDefault="00E10E5D" w:rsidP="00E10E5D">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2663F1" w:rsidRDefault="00E10E5D" w:rsidP="002663F1">
      <w:r>
        <w:rPr>
          <w:rFonts w:hint="eastAsia"/>
        </w:rPr>
        <w:t>3</w:t>
      </w:r>
      <w:r>
        <w:rPr>
          <w:rFonts w:hint="eastAsia"/>
        </w:rPr>
        <w:t>、</w:t>
      </w:r>
      <w:r>
        <w:t>重要流程：</w:t>
      </w:r>
    </w:p>
    <w:p w:rsidR="002663F1" w:rsidRDefault="002663F1" w:rsidP="002663F1">
      <w:pPr>
        <w:ind w:firstLine="420"/>
      </w:pPr>
      <w:r>
        <w:rPr>
          <w:rFonts w:hint="eastAsia"/>
        </w:rPr>
        <w:t>（</w:t>
      </w:r>
      <w:r>
        <w:rPr>
          <w:rFonts w:hint="eastAsia"/>
        </w:rPr>
        <w:t>1</w:t>
      </w:r>
      <w:r>
        <w:t>）</w:t>
      </w:r>
      <w:r>
        <w:rPr>
          <w:rFonts w:hint="eastAsia"/>
        </w:rPr>
        <w:t>收藏，点击收藏，校验是否登录，未登录进入登录页面，登录成功后，弹出收藏成功弹窗，原收藏按钮变为“已收藏”且不可被再次点击</w:t>
      </w:r>
      <w:r w:rsidR="006D129F">
        <w:rPr>
          <w:rFonts w:hint="eastAsia"/>
        </w:rPr>
        <w:t>。</w:t>
      </w:r>
    </w:p>
    <w:p w:rsidR="002663F1" w:rsidRDefault="002663F1" w:rsidP="002663F1">
      <w:pPr>
        <w:ind w:firstLine="420"/>
      </w:pPr>
      <w:r>
        <w:rPr>
          <w:rFonts w:hint="eastAsia"/>
        </w:rPr>
        <w:t>（</w:t>
      </w:r>
      <w:r>
        <w:rPr>
          <w:rFonts w:hint="eastAsia"/>
        </w:rPr>
        <w:t>2</w:t>
      </w:r>
      <w:r>
        <w:t>）</w:t>
      </w:r>
      <w:r>
        <w:rPr>
          <w:rFonts w:hint="eastAsia"/>
        </w:rPr>
        <w:t>报错，点击报错，校验是否登录，未登录进入登录页面，登录成功后，进入报错页面，输入内容点击确定，校验内容无误后进入报错成功页</w:t>
      </w:r>
      <w:r w:rsidR="006D129F">
        <w:rPr>
          <w:rFonts w:hint="eastAsia"/>
        </w:rPr>
        <w:t>。</w:t>
      </w:r>
    </w:p>
    <w:p w:rsidR="002663F1" w:rsidRDefault="002663F1" w:rsidP="002663F1">
      <w:pPr>
        <w:ind w:firstLine="420"/>
      </w:pPr>
      <w:r>
        <w:rPr>
          <w:rFonts w:hint="eastAsia"/>
        </w:rPr>
        <w:t>（</w:t>
      </w:r>
      <w:r>
        <w:rPr>
          <w:rFonts w:hint="eastAsia"/>
        </w:rPr>
        <w:t>3</w:t>
      </w:r>
      <w:r>
        <w:t>）</w:t>
      </w:r>
      <w:r>
        <w:rPr>
          <w:rFonts w:hint="eastAsia"/>
        </w:rPr>
        <w:t>评价，点击评价，校验是否登录，未登录进入登录页面，登录成功后，进入新的评价页，输入内容点击确定，校验内容无误后进入评价成功页</w:t>
      </w:r>
      <w:r w:rsidR="006D129F">
        <w:rPr>
          <w:rFonts w:hint="eastAsia"/>
        </w:rPr>
        <w:t>。</w:t>
      </w:r>
    </w:p>
    <w:p w:rsidR="00E10E5D" w:rsidRDefault="002663F1" w:rsidP="002663F1">
      <w:pPr>
        <w:ind w:firstLine="420"/>
      </w:pPr>
      <w:r>
        <w:rPr>
          <w:rFonts w:hint="eastAsia"/>
        </w:rPr>
        <w:t>（</w:t>
      </w:r>
      <w:r>
        <w:rPr>
          <w:rFonts w:hint="eastAsia"/>
        </w:rPr>
        <w:t>4</w:t>
      </w:r>
      <w:r>
        <w:t>）</w:t>
      </w:r>
      <w:r>
        <w:rPr>
          <w:rFonts w:hint="eastAsia"/>
        </w:rPr>
        <w:t>提问，点击提问，校验是否登录，未登录进入登录页面，登录成功后，进入新的提问页，输入内容点击确定，校验内容无误后进入提问成功页</w:t>
      </w:r>
      <w:r w:rsidR="006D129F">
        <w:rPr>
          <w:rFonts w:hint="eastAsia"/>
        </w:rPr>
        <w:t>。</w:t>
      </w:r>
    </w:p>
    <w:p w:rsidR="003B4763" w:rsidRDefault="003B4763" w:rsidP="002663F1">
      <w:pPr>
        <w:ind w:firstLine="420"/>
      </w:pPr>
      <w:r>
        <w:rPr>
          <w:rFonts w:hint="eastAsia"/>
        </w:rPr>
        <w:t>（</w:t>
      </w:r>
      <w:r>
        <w:rPr>
          <w:rFonts w:hint="eastAsia"/>
        </w:rPr>
        <w:t>5</w:t>
      </w:r>
      <w:r>
        <w:t>）</w:t>
      </w:r>
      <w:r>
        <w:rPr>
          <w:rFonts w:hint="eastAsia"/>
        </w:rPr>
        <w:t>相册</w:t>
      </w:r>
      <w:r>
        <w:t>，</w:t>
      </w:r>
      <w:r>
        <w:rPr>
          <w:rFonts w:hint="eastAsia"/>
        </w:rPr>
        <w:t>点击</w:t>
      </w:r>
      <w:r>
        <w:t>封面下相册进入相应页面。</w:t>
      </w:r>
    </w:p>
    <w:p w:rsidR="00E10E5D" w:rsidRPr="008B5B2E" w:rsidRDefault="00E10E5D" w:rsidP="00E10E5D">
      <w:r>
        <w:rPr>
          <w:rFonts w:hint="eastAsia"/>
        </w:rPr>
        <w:t>4</w:t>
      </w:r>
      <w:r>
        <w:rPr>
          <w:rFonts w:hint="eastAsia"/>
        </w:rPr>
        <w:t>、</w:t>
      </w:r>
      <w:r>
        <w:t>UI</w:t>
      </w:r>
      <w:r>
        <w:t>示意图：</w:t>
      </w:r>
    </w:p>
    <w:p w:rsidR="00D064F3" w:rsidRDefault="00B1140F" w:rsidP="008E647C">
      <w:r w:rsidRPr="00B1140F">
        <w:rPr>
          <w:noProof/>
        </w:rPr>
        <w:drawing>
          <wp:inline distT="0" distB="0" distL="0" distR="0">
            <wp:extent cx="5274310" cy="5108712"/>
            <wp:effectExtent l="0" t="0" r="2540" b="0"/>
            <wp:docPr id="17" name="图片 17"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D064F3" w:rsidRDefault="00B1140F" w:rsidP="008E647C">
      <w:r>
        <w:tab/>
      </w:r>
      <w:r>
        <w:tab/>
      </w:r>
      <w:r>
        <w:tab/>
      </w:r>
      <w:r>
        <w:tab/>
      </w:r>
      <w:r>
        <w:tab/>
      </w:r>
      <w:r>
        <w:t>图</w:t>
      </w:r>
      <w:r>
        <w:rPr>
          <w:rFonts w:hint="eastAsia"/>
        </w:rPr>
        <w:t>5.12</w:t>
      </w:r>
      <w:r>
        <w:t xml:space="preserve"> </w:t>
      </w:r>
      <w:r>
        <w:rPr>
          <w:rFonts w:hint="eastAsia"/>
        </w:rPr>
        <w:t>前台机构详情</w:t>
      </w:r>
      <w:r>
        <w:t>页面</w:t>
      </w:r>
    </w:p>
    <w:p w:rsidR="00DA1A4E" w:rsidRPr="00C846BE" w:rsidRDefault="00DA1A4E" w:rsidP="00DA1A4E">
      <w:r>
        <w:rPr>
          <w:rFonts w:hint="eastAsia"/>
        </w:rPr>
        <w:t>说明</w:t>
      </w:r>
      <w:r>
        <w:t>：</w:t>
      </w:r>
    </w:p>
    <w:p w:rsidR="00DA1A4E" w:rsidRPr="00DA1A4E" w:rsidRDefault="00DA1A4E" w:rsidP="00DA1A4E">
      <w:pPr>
        <w:ind w:firstLine="420"/>
      </w:pPr>
      <w:r w:rsidRPr="00DA1A4E">
        <w:lastRenderedPageBreak/>
        <w:t>1</w:t>
      </w:r>
      <w:r w:rsidRPr="00DA1A4E">
        <w:rPr>
          <w:rFonts w:hint="eastAsia"/>
        </w:rPr>
        <w:t>）机构</w:t>
      </w:r>
      <w:r w:rsidRPr="00DA1A4E">
        <w:t>相册，默认大图为</w:t>
      </w:r>
      <w:r w:rsidRPr="00DA1A4E">
        <w:rPr>
          <w:rFonts w:hint="eastAsia"/>
        </w:rPr>
        <w:t>该</w:t>
      </w:r>
      <w:r w:rsidRPr="00DA1A4E">
        <w:t>机构相册封面图片，</w:t>
      </w:r>
      <w:r w:rsidRPr="00DA1A4E">
        <w:rPr>
          <w:rFonts w:hint="eastAsia"/>
        </w:rPr>
        <w:t>支持</w:t>
      </w:r>
      <w:r w:rsidRPr="00DA1A4E">
        <w:t>鼠标悬浮</w:t>
      </w:r>
      <w:r w:rsidRPr="00DA1A4E">
        <w:rPr>
          <w:rFonts w:hint="eastAsia"/>
        </w:rPr>
        <w:t>至小图时</w:t>
      </w:r>
      <w:r w:rsidRPr="00DA1A4E">
        <w:t>切换大图</w:t>
      </w:r>
      <w:r w:rsidRPr="00DA1A4E">
        <w:rPr>
          <w:rFonts w:hint="eastAsia"/>
        </w:rPr>
        <w:t>为</w:t>
      </w:r>
      <w:r w:rsidRPr="00DA1A4E">
        <w:t>对应小图；</w:t>
      </w:r>
      <w:r w:rsidRPr="00DA1A4E">
        <w:rPr>
          <w:rFonts w:hint="eastAsia"/>
        </w:rPr>
        <w:t>下方小图</w:t>
      </w:r>
      <w:r w:rsidRPr="00DA1A4E">
        <w:t>首张展示封面图片，后</w:t>
      </w:r>
      <w:r w:rsidRPr="00DA1A4E">
        <w:rPr>
          <w:rFonts w:hint="eastAsia"/>
        </w:rPr>
        <w:t>依据</w:t>
      </w:r>
      <w:r w:rsidRPr="00DA1A4E">
        <w:t>创建时间排序展示</w:t>
      </w:r>
      <w:r w:rsidRPr="00DA1A4E">
        <w:rPr>
          <w:rFonts w:hint="eastAsia"/>
        </w:rPr>
        <w:t>4</w:t>
      </w:r>
      <w:r w:rsidRPr="00DA1A4E">
        <w:rPr>
          <w:rFonts w:hint="eastAsia"/>
        </w:rPr>
        <w:t>张</w:t>
      </w:r>
      <w:r w:rsidRPr="00DA1A4E">
        <w:t>（</w:t>
      </w:r>
      <w:r w:rsidRPr="00DA1A4E">
        <w:rPr>
          <w:rFonts w:hint="eastAsia"/>
        </w:rPr>
        <w:t>共</w:t>
      </w:r>
      <w:r w:rsidRPr="00DA1A4E">
        <w:rPr>
          <w:rFonts w:hint="eastAsia"/>
        </w:rPr>
        <w:t>5</w:t>
      </w:r>
      <w:r w:rsidRPr="00DA1A4E">
        <w:rPr>
          <w:rFonts w:hint="eastAsia"/>
        </w:rPr>
        <w:t>张</w:t>
      </w:r>
      <w:r w:rsidRPr="00DA1A4E">
        <w:t>）</w:t>
      </w:r>
      <w:r w:rsidRPr="00DA1A4E">
        <w:rPr>
          <w:rFonts w:hint="eastAsia"/>
        </w:rPr>
        <w:t>图片</w:t>
      </w:r>
      <w:r w:rsidRPr="00DA1A4E">
        <w:t>，支持左右翻页</w:t>
      </w:r>
      <w:r w:rsidRPr="00DA1A4E">
        <w:rPr>
          <w:rFonts w:hint="eastAsia"/>
        </w:rPr>
        <w:t>；</w:t>
      </w:r>
      <w:r w:rsidRPr="00DA1A4E">
        <w:t>点击</w:t>
      </w:r>
      <w:r w:rsidRPr="00DA1A4E">
        <w:rPr>
          <w:rFonts w:hint="eastAsia"/>
        </w:rPr>
        <w:t>相册</w:t>
      </w:r>
      <w:r w:rsidRPr="00DA1A4E">
        <w:t>图标</w:t>
      </w:r>
      <w:r w:rsidRPr="00DA1A4E">
        <w:rPr>
          <w:rFonts w:hint="eastAsia"/>
        </w:rPr>
        <w:t>（右侧</w:t>
      </w:r>
      <w:r w:rsidRPr="00DA1A4E">
        <w:t>为该相册图片总数）</w:t>
      </w:r>
      <w:r w:rsidRPr="00DA1A4E">
        <w:rPr>
          <w:rFonts w:hint="eastAsia"/>
        </w:rPr>
        <w:t>可</w:t>
      </w:r>
      <w:r w:rsidRPr="00DA1A4E">
        <w:t>进入该机构相册列表；点击添加照片，进入上传图片页面。</w:t>
      </w:r>
    </w:p>
    <w:p w:rsidR="00DA1A4E" w:rsidRDefault="00DA1A4E" w:rsidP="00DA1A4E">
      <w:pPr>
        <w:pStyle w:val="a9"/>
        <w:ind w:left="360" w:firstLineChars="0" w:firstLine="0"/>
        <w:rPr>
          <w:sz w:val="16"/>
          <w:szCs w:val="16"/>
        </w:rPr>
      </w:pPr>
      <w:r>
        <w:rPr>
          <w:noProof/>
        </w:rPr>
        <w:drawing>
          <wp:inline distT="0" distB="0" distL="0" distR="0" wp14:anchorId="693D7465" wp14:editId="649FE041">
            <wp:extent cx="3980952" cy="4019048"/>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952" cy="4019048"/>
                    </a:xfrm>
                    <a:prstGeom prst="rect">
                      <a:avLst/>
                    </a:prstGeom>
                  </pic:spPr>
                </pic:pic>
              </a:graphicData>
            </a:graphic>
          </wp:inline>
        </w:drawing>
      </w:r>
    </w:p>
    <w:p w:rsidR="00DA1A4E" w:rsidRPr="00DA1A4E" w:rsidRDefault="00DA1A4E" w:rsidP="00DA1A4E">
      <w:pPr>
        <w:ind w:firstLine="420"/>
      </w:pPr>
      <w:r>
        <w:rPr>
          <w:rFonts w:hint="eastAsia"/>
        </w:rPr>
        <w:t>2</w:t>
      </w:r>
      <w:r>
        <w:rPr>
          <w:rFonts w:hint="eastAsia"/>
        </w:rPr>
        <w:t>）</w:t>
      </w:r>
      <w:r w:rsidRPr="00DA1A4E">
        <w:rPr>
          <w:rFonts w:hint="eastAsia"/>
        </w:rPr>
        <w:t>机构</w:t>
      </w:r>
      <w:r w:rsidRPr="00DA1A4E">
        <w:t>信息，依次展示该机构</w:t>
      </w:r>
      <w:r w:rsidRPr="00DA1A4E">
        <w:rPr>
          <w:rFonts w:hint="eastAsia"/>
        </w:rPr>
        <w:t>名称</w:t>
      </w:r>
      <w:r w:rsidRPr="00DA1A4E">
        <w:t>；当</w:t>
      </w:r>
      <w:r w:rsidRPr="00DA1A4E">
        <w:rPr>
          <w:rFonts w:hint="eastAsia"/>
        </w:rPr>
        <w:t>该</w:t>
      </w:r>
      <w:r w:rsidRPr="00DA1A4E">
        <w:t>机构有</w:t>
      </w:r>
      <w:r w:rsidRPr="00DA1A4E">
        <w:rPr>
          <w:rFonts w:hint="eastAsia"/>
        </w:rPr>
        <w:t>官网信息时显示</w:t>
      </w:r>
      <w:r w:rsidRPr="00DA1A4E">
        <w:t>链接图标，点击进入对应官网；机构地址</w:t>
      </w:r>
      <w:r w:rsidRPr="00DA1A4E">
        <w:rPr>
          <w:rFonts w:hint="eastAsia"/>
        </w:rPr>
        <w:t>，</w:t>
      </w:r>
      <w:r w:rsidRPr="00DA1A4E">
        <w:t>点击查看地图以该</w:t>
      </w:r>
      <w:r w:rsidRPr="00DA1A4E">
        <w:rPr>
          <w:rFonts w:hint="eastAsia"/>
        </w:rPr>
        <w:t>机构</w:t>
      </w:r>
      <w:r w:rsidRPr="00DA1A4E">
        <w:t>地址为中心坐标进入地图查找页面；机构类型；机构教学范围；机构联系电话；机构详情（</w:t>
      </w:r>
      <w:r w:rsidRPr="00DA1A4E">
        <w:rPr>
          <w:rFonts w:hint="eastAsia"/>
        </w:rPr>
        <w:t>若</w:t>
      </w:r>
      <w:r w:rsidRPr="00DA1A4E">
        <w:t>机构详情文字过长时则折叠该区域，鼠标悬浮时展示所有）</w:t>
      </w:r>
      <w:r w:rsidRPr="00DA1A4E">
        <w:rPr>
          <w:rFonts w:hint="eastAsia"/>
        </w:rPr>
        <w:t>。</w:t>
      </w:r>
    </w:p>
    <w:p w:rsidR="00DA1A4E" w:rsidRDefault="00C846BE" w:rsidP="00DA1A4E">
      <w:pPr>
        <w:rPr>
          <w:szCs w:val="16"/>
        </w:rPr>
      </w:pPr>
      <w:r>
        <w:rPr>
          <w:noProof/>
        </w:rPr>
        <w:drawing>
          <wp:inline distT="0" distB="0" distL="0" distR="0" wp14:anchorId="10E9A2DA" wp14:editId="32E1AB0D">
            <wp:extent cx="4867275" cy="28573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1673" cy="2889245"/>
                    </a:xfrm>
                    <a:prstGeom prst="rect">
                      <a:avLst/>
                    </a:prstGeom>
                  </pic:spPr>
                </pic:pic>
              </a:graphicData>
            </a:graphic>
          </wp:inline>
        </w:drawing>
      </w:r>
    </w:p>
    <w:p w:rsidR="00DA1A4E" w:rsidRPr="00DA1A4E" w:rsidRDefault="00DA1A4E" w:rsidP="00DA1A4E">
      <w:pPr>
        <w:ind w:firstLine="420"/>
      </w:pPr>
      <w:r w:rsidRPr="00DA1A4E">
        <w:rPr>
          <w:rFonts w:hint="eastAsia"/>
        </w:rPr>
        <w:lastRenderedPageBreak/>
        <w:t>.</w:t>
      </w:r>
      <w:r w:rsidR="00C846BE">
        <w:t>3</w:t>
      </w:r>
      <w:r w:rsidR="00C846BE">
        <w:rPr>
          <w:rFonts w:hint="eastAsia"/>
        </w:rPr>
        <w:t>）</w:t>
      </w:r>
      <w:r w:rsidRPr="00DA1A4E">
        <w:rPr>
          <w:rFonts w:hint="eastAsia"/>
        </w:rPr>
        <w:t>功能</w:t>
      </w:r>
      <w:r w:rsidRPr="00DA1A4E">
        <w:t>按钮，包括</w:t>
      </w:r>
      <w:r w:rsidRPr="00DA1A4E">
        <w:rPr>
          <w:rFonts w:hint="eastAsia"/>
        </w:rPr>
        <w:t>“收藏</w:t>
      </w:r>
      <w:r w:rsidRPr="00DA1A4E">
        <w:t>”“</w:t>
      </w:r>
      <w:r w:rsidRPr="00DA1A4E">
        <w:rPr>
          <w:rFonts w:hint="eastAsia"/>
        </w:rPr>
        <w:t>分享</w:t>
      </w:r>
      <w:r w:rsidRPr="00DA1A4E">
        <w:t>”“</w:t>
      </w:r>
      <w:r w:rsidRPr="00DA1A4E">
        <w:rPr>
          <w:rFonts w:hint="eastAsia"/>
        </w:rPr>
        <w:t>报错</w:t>
      </w:r>
      <w:r w:rsidRPr="00DA1A4E">
        <w:t>”</w:t>
      </w:r>
      <w:r w:rsidR="00534366">
        <w:rPr>
          <w:rFonts w:hint="eastAsia"/>
        </w:rPr>
        <w:t>。</w:t>
      </w:r>
    </w:p>
    <w:p w:rsidR="00DA1A4E" w:rsidRDefault="00C846BE" w:rsidP="00DA1A4E">
      <w:pPr>
        <w:rPr>
          <w:szCs w:val="16"/>
        </w:rPr>
      </w:pPr>
      <w:r>
        <w:rPr>
          <w:noProof/>
        </w:rPr>
        <w:drawing>
          <wp:inline distT="0" distB="0" distL="0" distR="0" wp14:anchorId="29819FF5" wp14:editId="40E86074">
            <wp:extent cx="2676190" cy="5047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6190" cy="504762"/>
                    </a:xfrm>
                    <a:prstGeom prst="rect">
                      <a:avLst/>
                    </a:prstGeom>
                  </pic:spPr>
                </pic:pic>
              </a:graphicData>
            </a:graphic>
          </wp:inline>
        </w:drawing>
      </w:r>
    </w:p>
    <w:p w:rsidR="00DA1A4E" w:rsidRDefault="00C846BE" w:rsidP="00C846BE">
      <w:pPr>
        <w:ind w:firstLine="420"/>
        <w:rPr>
          <w:noProof/>
        </w:rPr>
      </w:pPr>
      <w:r w:rsidRPr="00C846BE">
        <w:rPr>
          <w:rFonts w:hint="eastAsia"/>
        </w:rPr>
        <w:t>4</w:t>
      </w:r>
      <w:r w:rsidRPr="00C846BE">
        <w:rPr>
          <w:rFonts w:hint="eastAsia"/>
        </w:rPr>
        <w:t>）</w:t>
      </w:r>
      <w:r w:rsidR="00DA1A4E" w:rsidRPr="00C846BE">
        <w:rPr>
          <w:rFonts w:hint="eastAsia"/>
        </w:rPr>
        <w:t>点击收藏，</w:t>
      </w:r>
      <w:r w:rsidR="00DA1A4E" w:rsidRPr="00C846BE">
        <w:t>弹出收藏成功弹窗，展示</w:t>
      </w:r>
      <w:r w:rsidR="00DA1A4E" w:rsidRPr="00C846BE">
        <w:rPr>
          <w:rFonts w:hint="eastAsia"/>
        </w:rPr>
        <w:t>当前</w:t>
      </w:r>
      <w:r w:rsidR="00DA1A4E" w:rsidRPr="00C846BE">
        <w:t>收藏</w:t>
      </w:r>
      <w:r w:rsidR="00DA1A4E" w:rsidRPr="00C846BE">
        <w:rPr>
          <w:rFonts w:hint="eastAsia"/>
        </w:rPr>
        <w:t>教育机构</w:t>
      </w:r>
      <w:r w:rsidR="00DA1A4E" w:rsidRPr="00C846BE">
        <w:t>总数</w:t>
      </w:r>
      <w:r w:rsidR="00DA1A4E" w:rsidRPr="00C846BE">
        <w:rPr>
          <w:rFonts w:hint="eastAsia"/>
        </w:rPr>
        <w:t>；</w:t>
      </w:r>
      <w:r w:rsidR="00DA1A4E" w:rsidRPr="00C846BE">
        <w:t>点击</w:t>
      </w:r>
      <w:r w:rsidR="00DA1A4E" w:rsidRPr="00C846BE">
        <w:rPr>
          <w:rFonts w:hint="eastAsia"/>
        </w:rPr>
        <w:t>“</w:t>
      </w:r>
      <w:r w:rsidR="00DA1A4E" w:rsidRPr="00C846BE">
        <w:t>去查看</w:t>
      </w:r>
      <w:r w:rsidR="00DA1A4E" w:rsidRPr="00C846BE">
        <w:rPr>
          <w:rFonts w:hint="eastAsia"/>
        </w:rPr>
        <w:t>”</w:t>
      </w:r>
      <w:r w:rsidR="00DA1A4E" w:rsidRPr="00C846BE">
        <w:t>进入</w:t>
      </w:r>
      <w:r w:rsidR="00DA1A4E" w:rsidRPr="00C846BE">
        <w:rPr>
          <w:rFonts w:hint="eastAsia"/>
        </w:rPr>
        <w:t>“</w:t>
      </w:r>
      <w:r w:rsidR="00DA1A4E" w:rsidRPr="00C846BE">
        <w:t>我的收藏</w:t>
      </w:r>
      <w:r w:rsidR="00DA1A4E" w:rsidRPr="00C846BE">
        <w:rPr>
          <w:rFonts w:hint="eastAsia"/>
        </w:rPr>
        <w:t>”；</w:t>
      </w:r>
      <w:r w:rsidR="00DA1A4E" w:rsidRPr="00C846BE">
        <w:t>点击</w:t>
      </w:r>
      <w:r w:rsidR="00DA1A4E" w:rsidRPr="00C846BE">
        <w:t>“</w:t>
      </w:r>
      <w:r w:rsidR="00DA1A4E" w:rsidRPr="00C846BE">
        <w:rPr>
          <w:rFonts w:hint="eastAsia"/>
        </w:rPr>
        <w:t>继续</w:t>
      </w:r>
      <w:r w:rsidR="00DA1A4E" w:rsidRPr="00C846BE">
        <w:t>浏览</w:t>
      </w:r>
      <w:r w:rsidR="00DA1A4E" w:rsidRPr="00C846BE">
        <w:t>”</w:t>
      </w:r>
      <w:r w:rsidR="00DA1A4E" w:rsidRPr="00C846BE">
        <w:rPr>
          <w:rFonts w:hint="eastAsia"/>
        </w:rPr>
        <w:t>关闭</w:t>
      </w:r>
      <w:r w:rsidR="00DA1A4E" w:rsidRPr="00C846BE">
        <w:t>当前弹窗</w:t>
      </w:r>
      <w:r w:rsidR="00DA1A4E" w:rsidRPr="00C846BE">
        <w:rPr>
          <w:rFonts w:hint="eastAsia"/>
        </w:rPr>
        <w:t>；</w:t>
      </w:r>
      <w:r w:rsidR="00DA1A4E" w:rsidRPr="00C846BE">
        <w:t>“</w:t>
      </w:r>
      <w:r w:rsidR="00DA1A4E" w:rsidRPr="00C846BE">
        <w:rPr>
          <w:rFonts w:hint="eastAsia"/>
        </w:rPr>
        <w:t>同类</w:t>
      </w:r>
      <w:r w:rsidR="00DA1A4E" w:rsidRPr="00C846BE">
        <w:t>推荐</w:t>
      </w:r>
      <w:r w:rsidR="00DA1A4E" w:rsidRPr="00C846BE">
        <w:t>”</w:t>
      </w:r>
      <w:r w:rsidR="00DA1A4E" w:rsidRPr="00C846BE">
        <w:rPr>
          <w:rFonts w:hint="eastAsia"/>
        </w:rPr>
        <w:t>由</w:t>
      </w:r>
      <w:r w:rsidR="00DA1A4E" w:rsidRPr="00C846BE">
        <w:t>管理后台控制，，展示</w:t>
      </w:r>
      <w:r w:rsidR="00DA1A4E" w:rsidRPr="00C846BE">
        <w:rPr>
          <w:rFonts w:hint="eastAsia"/>
        </w:rPr>
        <w:t>教育机构缩略图</w:t>
      </w:r>
      <w:r w:rsidR="00DA1A4E" w:rsidRPr="00C846BE">
        <w:t>（相册封面图片</w:t>
      </w:r>
      <w:r w:rsidR="00DA1A4E" w:rsidRPr="00C846BE">
        <w:rPr>
          <w:rFonts w:hint="eastAsia"/>
        </w:rPr>
        <w:t>），</w:t>
      </w:r>
      <w:r w:rsidR="00DA1A4E" w:rsidRPr="00C846BE">
        <w:t>可点击</w:t>
      </w:r>
      <w:r w:rsidR="00DA1A4E" w:rsidRPr="00C846BE">
        <w:rPr>
          <w:rFonts w:hint="eastAsia"/>
        </w:rPr>
        <w:t>进入</w:t>
      </w:r>
      <w:r w:rsidR="00DA1A4E" w:rsidRPr="00C846BE">
        <w:t>该教育机构详情页；教育机构名称，可点击进入该教育机构详情页</w:t>
      </w:r>
      <w:r w:rsidR="00DA1A4E" w:rsidRPr="00C846BE">
        <w:rPr>
          <w:rFonts w:hint="eastAsia"/>
        </w:rPr>
        <w:t>；</w:t>
      </w:r>
      <w:r w:rsidR="00DA1A4E" w:rsidRPr="00C846BE">
        <w:t>机构地址（</w:t>
      </w:r>
      <w:r w:rsidR="00DA1A4E" w:rsidRPr="00C846BE">
        <w:rPr>
          <w:rFonts w:hint="eastAsia"/>
        </w:rPr>
        <w:t>显示</w:t>
      </w:r>
      <w:r w:rsidR="00DA1A4E" w:rsidRPr="00C846BE">
        <w:t>区及详细地址，文字过长时</w:t>
      </w:r>
      <w:r w:rsidR="00DA1A4E" w:rsidRPr="00C846BE">
        <w:rPr>
          <w:rFonts w:hint="eastAsia"/>
        </w:rPr>
        <w:t>请</w:t>
      </w:r>
      <w:r w:rsidR="00DA1A4E" w:rsidRPr="00C846BE">
        <w:t>依据具体页面样式控制长度）</w:t>
      </w:r>
      <w:r w:rsidR="00DA1A4E" w:rsidRPr="00C846BE">
        <w:rPr>
          <w:rFonts w:hint="eastAsia"/>
        </w:rPr>
        <w:t>；</w:t>
      </w:r>
      <w:r w:rsidR="00DA1A4E" w:rsidRPr="00C846BE">
        <w:t>评价总分</w:t>
      </w:r>
      <w:r>
        <w:rPr>
          <w:rFonts w:hint="eastAsia"/>
        </w:rPr>
        <w:t>。</w:t>
      </w:r>
    </w:p>
    <w:p w:rsidR="00C846BE" w:rsidRDefault="004A2E1E" w:rsidP="00DA1A4E">
      <w:pPr>
        <w:pStyle w:val="a9"/>
        <w:ind w:left="360" w:firstLineChars="0" w:firstLine="0"/>
        <w:rPr>
          <w:noProof/>
        </w:rPr>
      </w:pPr>
      <w:r>
        <w:rPr>
          <w:noProof/>
        </w:rPr>
        <w:drawing>
          <wp:inline distT="0" distB="0" distL="0" distR="0" wp14:anchorId="4631CAFB" wp14:editId="3823BFFE">
            <wp:extent cx="4895238" cy="3752381"/>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5238" cy="3752381"/>
                    </a:xfrm>
                    <a:prstGeom prst="rect">
                      <a:avLst/>
                    </a:prstGeom>
                  </pic:spPr>
                </pic:pic>
              </a:graphicData>
            </a:graphic>
          </wp:inline>
        </w:drawing>
      </w:r>
    </w:p>
    <w:p w:rsidR="00C846BE" w:rsidRDefault="00C846BE" w:rsidP="00DA1A4E">
      <w:pPr>
        <w:pStyle w:val="a9"/>
        <w:ind w:left="360" w:firstLineChars="0" w:firstLine="0"/>
        <w:rPr>
          <w:sz w:val="16"/>
          <w:szCs w:val="16"/>
        </w:rPr>
      </w:pPr>
    </w:p>
    <w:p w:rsidR="00DA1A4E" w:rsidRDefault="004A2E1E" w:rsidP="00DA1A4E">
      <w:pPr>
        <w:ind w:firstLine="420"/>
      </w:pPr>
      <w:r>
        <w:rPr>
          <w:rFonts w:hint="eastAsia"/>
        </w:rPr>
        <w:t>5</w:t>
      </w:r>
      <w:r>
        <w:rPr>
          <w:rFonts w:hint="eastAsia"/>
        </w:rPr>
        <w:t>）</w:t>
      </w:r>
      <w:r w:rsidR="00DA1A4E" w:rsidRPr="00DA1A4E">
        <w:rPr>
          <w:rFonts w:hint="eastAsia"/>
        </w:rPr>
        <w:t>分享</w:t>
      </w:r>
      <w:r w:rsidR="00DA1A4E" w:rsidRPr="00DA1A4E">
        <w:t>使用第三方</w:t>
      </w:r>
      <w:r w:rsidR="00DA1A4E" w:rsidRPr="00DA1A4E">
        <w:rPr>
          <w:rFonts w:hint="eastAsia"/>
        </w:rPr>
        <w:t>社会化</w:t>
      </w:r>
      <w:r w:rsidR="00DA1A4E" w:rsidRPr="00DA1A4E">
        <w:t>分享插件，具体可斟酌</w:t>
      </w:r>
      <w:r w:rsidR="00534366">
        <w:rPr>
          <w:rFonts w:hint="eastAsia"/>
        </w:rPr>
        <w:t>。</w:t>
      </w:r>
      <w:r w:rsidR="008F3A24">
        <w:rPr>
          <w:rFonts w:hint="eastAsia"/>
        </w:rPr>
        <w:t>在</w:t>
      </w:r>
      <w:r w:rsidR="008F3A24">
        <w:t>《</w:t>
      </w:r>
      <w:r w:rsidR="008F3A24">
        <w:rPr>
          <w:rFonts w:hint="eastAsia"/>
        </w:rPr>
        <w:t>易学习</w:t>
      </w:r>
      <w:r w:rsidR="008F3A24">
        <w:t>》</w:t>
      </w:r>
      <w:r w:rsidR="008F3A24">
        <w:rPr>
          <w:rFonts w:hint="eastAsia"/>
        </w:rPr>
        <w:t>平台</w:t>
      </w:r>
      <w:r w:rsidR="008F3A24">
        <w:t>，分享插件使用</w:t>
      </w:r>
      <w:r w:rsidR="008F3A24">
        <w:rPr>
          <w:rFonts w:hint="eastAsia"/>
        </w:rPr>
        <w:t>百度分享插件</w:t>
      </w:r>
      <w:r w:rsidR="008F3A24">
        <w:t>。</w:t>
      </w:r>
      <w:r w:rsidR="008F3A24">
        <w:rPr>
          <w:rFonts w:hint="eastAsia"/>
        </w:rPr>
        <w:t>百度分享插件</w:t>
      </w:r>
      <w:r w:rsidR="008F3A24">
        <w:t>拥有以下特点。</w:t>
      </w:r>
    </w:p>
    <w:p w:rsidR="006C58AF" w:rsidRPr="006C58AF" w:rsidRDefault="006C58AF" w:rsidP="006C58AF">
      <w:pPr>
        <w:ind w:firstLine="420"/>
      </w:pPr>
      <w:r>
        <w:rPr>
          <w:rFonts w:hint="eastAsia"/>
        </w:rPr>
        <w:t>1</w:t>
      </w:r>
      <w:r>
        <w:rPr>
          <w:rFonts w:hint="eastAsia"/>
        </w:rPr>
        <w:t>、引入社会化流量：用户将网站内容分享到第三方网站，第三方网站的用户点击专有的分享链接，从第三方网站带来社会化流量。</w:t>
      </w:r>
    </w:p>
    <w:p w:rsidR="006C58AF" w:rsidRDefault="006C58AF" w:rsidP="006C58AF">
      <w:pPr>
        <w:ind w:firstLine="420"/>
      </w:pPr>
      <w:r>
        <w:t>2</w:t>
      </w:r>
      <w:r>
        <w:rPr>
          <w:rFonts w:hint="eastAsia"/>
        </w:rPr>
        <w:t>、提升网页抓取速度：使用了百度分享的网页可以更快地被百度爬虫发现，从而帮助网站的内容更快地被百度抓取。</w:t>
      </w:r>
    </w:p>
    <w:p w:rsidR="006C58AF" w:rsidRDefault="006C58AF" w:rsidP="006C58AF">
      <w:pPr>
        <w:ind w:firstLine="420"/>
      </w:pPr>
      <w:r>
        <w:rPr>
          <w:rFonts w:hint="eastAsia"/>
        </w:rPr>
        <w:t>3</w:t>
      </w:r>
      <w:r>
        <w:rPr>
          <w:rFonts w:hint="eastAsia"/>
        </w:rPr>
        <w:t>、展示网页分享量：使用了百度分享的网页被用户分享后，可以使该网页被分享的次数展示在百度的搜索结果页中，辅助用户判断网页质量。</w:t>
      </w:r>
    </w:p>
    <w:p w:rsidR="006C58AF" w:rsidRDefault="006C58AF" w:rsidP="006C58AF">
      <w:pPr>
        <w:ind w:firstLine="420"/>
      </w:pPr>
      <w:r>
        <w:rPr>
          <w:rFonts w:hint="eastAsia"/>
        </w:rPr>
        <w:t>4</w:t>
      </w:r>
      <w:r>
        <w:rPr>
          <w:rFonts w:hint="eastAsia"/>
        </w:rPr>
        <w:t>、服务稳定可靠：众多的百度产品已使用百度分享，强大的百度服务器资源提供保障，确保分享服务稳定可靠。</w:t>
      </w:r>
    </w:p>
    <w:p w:rsidR="00B5654C" w:rsidRPr="00B5654C" w:rsidRDefault="00B5654C" w:rsidP="00B5654C">
      <w:pPr>
        <w:ind w:firstLine="420"/>
      </w:pPr>
      <w:r>
        <w:rPr>
          <w:rFonts w:hint="eastAsia"/>
        </w:rPr>
        <w:t>5</w:t>
      </w:r>
      <w:r>
        <w:rPr>
          <w:rFonts w:hint="eastAsia"/>
        </w:rPr>
        <w:t>、提供多种风格按钮：提供多种风格的分享按钮，满足不同站长或网站管理员的个性化需求。</w:t>
      </w:r>
    </w:p>
    <w:p w:rsidR="006C58AF" w:rsidRPr="006C58AF" w:rsidRDefault="006C58AF" w:rsidP="006C58AF">
      <w:pPr>
        <w:ind w:firstLine="420"/>
      </w:pPr>
      <w:r>
        <w:rPr>
          <w:rFonts w:hint="eastAsia"/>
        </w:rPr>
        <w:t>5</w:t>
      </w:r>
      <w:r>
        <w:rPr>
          <w:rFonts w:hint="eastAsia"/>
        </w:rPr>
        <w:t>、代码加载更快：代码更小，执行更快，让您的网站无后顾之忧！</w:t>
      </w:r>
    </w:p>
    <w:p w:rsidR="006C58AF" w:rsidRPr="006C58AF" w:rsidRDefault="006C58AF" w:rsidP="006C58AF">
      <w:pPr>
        <w:ind w:firstLine="420"/>
      </w:pPr>
      <w:r>
        <w:t>6</w:t>
      </w:r>
      <w:r>
        <w:rPr>
          <w:rFonts w:hint="eastAsia"/>
        </w:rPr>
        <w:t>、免费查看数据统计：免费为站长或网站管理员提供详尽的分享数据分析，包括网站和网页的分享量、回流量以及最热门的社会化网站排行。</w:t>
      </w:r>
    </w:p>
    <w:p w:rsidR="00534366" w:rsidRPr="00534366" w:rsidRDefault="00534366" w:rsidP="00DA1A4E">
      <w:pPr>
        <w:ind w:firstLine="420"/>
      </w:pPr>
      <w:r>
        <w:rPr>
          <w:noProof/>
        </w:rPr>
        <w:lastRenderedPageBreak/>
        <w:drawing>
          <wp:inline distT="0" distB="0" distL="0" distR="0" wp14:anchorId="7DDD9A8D" wp14:editId="576C51CF">
            <wp:extent cx="3124200" cy="3924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4389" cy="3924537"/>
                    </a:xfrm>
                    <a:prstGeom prst="rect">
                      <a:avLst/>
                    </a:prstGeom>
                  </pic:spPr>
                </pic:pic>
              </a:graphicData>
            </a:graphic>
          </wp:inline>
        </w:drawing>
      </w:r>
    </w:p>
    <w:p w:rsidR="00DA1A4E" w:rsidRPr="00DA1A4E" w:rsidRDefault="00534366" w:rsidP="004426B9">
      <w:pPr>
        <w:ind w:firstLine="420"/>
      </w:pPr>
      <w:r>
        <w:rPr>
          <w:rFonts w:hint="eastAsia"/>
        </w:rPr>
        <w:t>6</w:t>
      </w:r>
      <w:r>
        <w:rPr>
          <w:rFonts w:hint="eastAsia"/>
        </w:rPr>
        <w:t>）</w:t>
      </w:r>
      <w:r w:rsidR="00DA1A4E" w:rsidRPr="00DA1A4E">
        <w:rPr>
          <w:rFonts w:hint="eastAsia"/>
        </w:rPr>
        <w:t>报错，游客</w:t>
      </w:r>
      <w:r w:rsidR="00DA1A4E" w:rsidRPr="00DA1A4E">
        <w:t>进入登录页面</w:t>
      </w:r>
      <w:r w:rsidR="00DA1A4E" w:rsidRPr="00DA1A4E">
        <w:rPr>
          <w:rFonts w:hint="eastAsia"/>
        </w:rPr>
        <w:t>；</w:t>
      </w:r>
      <w:r w:rsidR="00DA1A4E" w:rsidRPr="00DA1A4E">
        <w:t>个人用户</w:t>
      </w:r>
      <w:r w:rsidR="00DA1A4E" w:rsidRPr="00DA1A4E">
        <w:rPr>
          <w:rFonts w:hint="eastAsia"/>
        </w:rPr>
        <w:t>/</w:t>
      </w:r>
      <w:r w:rsidR="00DA1A4E" w:rsidRPr="00DA1A4E">
        <w:t>非</w:t>
      </w:r>
      <w:r w:rsidR="00DA1A4E" w:rsidRPr="00DA1A4E">
        <w:rPr>
          <w:rFonts w:hint="eastAsia"/>
        </w:rPr>
        <w:t>对应</w:t>
      </w:r>
      <w:r w:rsidR="00DA1A4E" w:rsidRPr="00DA1A4E">
        <w:t>机构用户进入报错页面</w:t>
      </w:r>
      <w:r w:rsidR="00DA1A4E" w:rsidRPr="00DA1A4E">
        <w:rPr>
          <w:rFonts w:hint="eastAsia"/>
        </w:rPr>
        <w:t>；</w:t>
      </w:r>
      <w:r w:rsidR="00DA1A4E" w:rsidRPr="00DA1A4E">
        <w:t>对应机构用户显示为</w:t>
      </w:r>
      <w:r w:rsidR="00DA1A4E" w:rsidRPr="00DA1A4E">
        <w:t>“</w:t>
      </w:r>
      <w:r w:rsidR="00DA1A4E" w:rsidRPr="00DA1A4E">
        <w:rPr>
          <w:rFonts w:hint="eastAsia"/>
        </w:rPr>
        <w:t>修改</w:t>
      </w:r>
      <w:r w:rsidR="00DA1A4E" w:rsidRPr="00DA1A4E">
        <w:t>”</w:t>
      </w:r>
      <w:r w:rsidR="00DA1A4E" w:rsidRPr="00DA1A4E">
        <w:rPr>
          <w:rFonts w:hint="eastAsia"/>
        </w:rPr>
        <w:t>，</w:t>
      </w:r>
      <w:r w:rsidR="00DA1A4E" w:rsidRPr="00DA1A4E">
        <w:t>点击进入</w:t>
      </w:r>
      <w:r w:rsidR="00DA1A4E" w:rsidRPr="00DA1A4E">
        <w:rPr>
          <w:rFonts w:hint="eastAsia"/>
        </w:rPr>
        <w:t>机构后台</w:t>
      </w:r>
      <w:r w:rsidR="00DA1A4E" w:rsidRPr="00DA1A4E">
        <w:t>信息管理页</w:t>
      </w:r>
      <w:r w:rsidR="004426B9">
        <w:rPr>
          <w:rFonts w:hint="eastAsia"/>
        </w:rPr>
        <w:t>。</w:t>
      </w:r>
    </w:p>
    <w:p w:rsidR="00DA1A4E" w:rsidRPr="00DA1A4E" w:rsidRDefault="004426B9" w:rsidP="00DA1A4E">
      <w:pPr>
        <w:ind w:firstLine="420"/>
      </w:pPr>
      <w:r>
        <w:t>7</w:t>
      </w:r>
      <w:r>
        <w:rPr>
          <w:rFonts w:hint="eastAsia"/>
        </w:rPr>
        <w:t>）</w:t>
      </w:r>
      <w:r w:rsidR="00DA1A4E" w:rsidRPr="00DA1A4E">
        <w:rPr>
          <w:rFonts w:hint="eastAsia"/>
        </w:rPr>
        <w:t>“你可能</w:t>
      </w:r>
      <w:r w:rsidR="00DA1A4E" w:rsidRPr="00DA1A4E">
        <w:t>也关注</w:t>
      </w:r>
      <w:r w:rsidR="00DA1A4E" w:rsidRPr="00DA1A4E">
        <w:t>”</w:t>
      </w:r>
      <w:r w:rsidR="00DA1A4E" w:rsidRPr="00DA1A4E">
        <w:rPr>
          <w:rFonts w:hint="eastAsia"/>
        </w:rPr>
        <w:t>由</w:t>
      </w:r>
      <w:r w:rsidR="00DA1A4E" w:rsidRPr="00DA1A4E">
        <w:t>管理后台控制，展示</w:t>
      </w:r>
      <w:r w:rsidR="00DA1A4E" w:rsidRPr="00DA1A4E">
        <w:rPr>
          <w:rFonts w:hint="eastAsia"/>
        </w:rPr>
        <w:t>教育机构缩略图</w:t>
      </w:r>
      <w:r w:rsidR="00DA1A4E" w:rsidRPr="00DA1A4E">
        <w:t>（相册封面图片</w:t>
      </w:r>
      <w:r w:rsidR="00DA1A4E" w:rsidRPr="00DA1A4E">
        <w:rPr>
          <w:rFonts w:hint="eastAsia"/>
        </w:rPr>
        <w:t>），</w:t>
      </w:r>
      <w:r w:rsidR="00DA1A4E" w:rsidRPr="00DA1A4E">
        <w:t>可点击</w:t>
      </w:r>
      <w:r w:rsidR="00DA1A4E" w:rsidRPr="00DA1A4E">
        <w:rPr>
          <w:rFonts w:hint="eastAsia"/>
        </w:rPr>
        <w:t>进入</w:t>
      </w:r>
      <w:r w:rsidR="00DA1A4E" w:rsidRPr="00DA1A4E">
        <w:t>该教育机构详情页；教育机构名称，可点击进入该教育机构详情页</w:t>
      </w:r>
      <w:r w:rsidR="00DA1A4E" w:rsidRPr="00DA1A4E">
        <w:rPr>
          <w:rFonts w:hint="eastAsia"/>
        </w:rPr>
        <w:t>；</w:t>
      </w:r>
      <w:r w:rsidR="00DA1A4E" w:rsidRPr="00DA1A4E">
        <w:t>机构地址（</w:t>
      </w:r>
      <w:r w:rsidR="00DA1A4E" w:rsidRPr="00DA1A4E">
        <w:rPr>
          <w:rFonts w:hint="eastAsia"/>
        </w:rPr>
        <w:t>显示</w:t>
      </w:r>
      <w:r w:rsidR="00DA1A4E" w:rsidRPr="00DA1A4E">
        <w:t>区及详细地址，文字过长时</w:t>
      </w:r>
      <w:r w:rsidR="00DA1A4E" w:rsidRPr="00DA1A4E">
        <w:rPr>
          <w:rFonts w:hint="eastAsia"/>
        </w:rPr>
        <w:t>请</w:t>
      </w:r>
      <w:r w:rsidR="00DA1A4E" w:rsidRPr="00DA1A4E">
        <w:t>依据具体页面样式控制长度）</w:t>
      </w:r>
      <w:r w:rsidR="00DA1A4E" w:rsidRPr="00DA1A4E">
        <w:rPr>
          <w:rFonts w:hint="eastAsia"/>
        </w:rPr>
        <w:t>；</w:t>
      </w:r>
      <w:r w:rsidR="00DA1A4E" w:rsidRPr="00DA1A4E">
        <w:t>评价总分。</w:t>
      </w:r>
    </w:p>
    <w:p w:rsidR="00DA1A4E" w:rsidRPr="00E078A0" w:rsidRDefault="00E078A0" w:rsidP="008E647C">
      <w:r>
        <w:rPr>
          <w:noProof/>
        </w:rPr>
        <w:drawing>
          <wp:inline distT="0" distB="0" distL="0" distR="0" wp14:anchorId="577FEB38" wp14:editId="54A2F1E0">
            <wp:extent cx="2504440" cy="3590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4764" cy="3591390"/>
                    </a:xfrm>
                    <a:prstGeom prst="rect">
                      <a:avLst/>
                    </a:prstGeom>
                  </pic:spPr>
                </pic:pic>
              </a:graphicData>
            </a:graphic>
          </wp:inline>
        </w:drawing>
      </w:r>
    </w:p>
    <w:p w:rsidR="00C47D9A" w:rsidRDefault="00C47D9A" w:rsidP="00C47D9A">
      <w:pPr>
        <w:pStyle w:val="3"/>
      </w:pPr>
      <w:r>
        <w:rPr>
          <w:rFonts w:ascii="宋体" w:hAnsi="宋体" w:hint="eastAsia"/>
          <w:sz w:val="24"/>
          <w:szCs w:val="24"/>
        </w:rPr>
        <w:lastRenderedPageBreak/>
        <w:t>5.2.7</w:t>
      </w:r>
      <w:r>
        <w:rPr>
          <w:rFonts w:ascii="宋体" w:hAnsi="宋体"/>
          <w:sz w:val="24"/>
          <w:szCs w:val="24"/>
        </w:rPr>
        <w:t xml:space="preserve"> </w:t>
      </w:r>
      <w:r>
        <w:rPr>
          <w:rFonts w:hint="eastAsia"/>
        </w:rPr>
        <w:t>前台</w:t>
      </w:r>
      <w:r w:rsidR="005D0BA9">
        <w:rPr>
          <w:rFonts w:hint="eastAsia"/>
        </w:rPr>
        <w:t>机构相册</w:t>
      </w:r>
      <w:r w:rsidR="006111C8">
        <w:rPr>
          <w:rFonts w:hint="eastAsia"/>
        </w:rPr>
        <w:t>列表</w:t>
      </w:r>
    </w:p>
    <w:p w:rsidR="003F578A" w:rsidRDefault="003F578A" w:rsidP="003F578A">
      <w:pPr>
        <w:rPr>
          <w:szCs w:val="16"/>
        </w:rPr>
      </w:pPr>
      <w:r>
        <w:t>1</w:t>
      </w:r>
      <w:r>
        <w:rPr>
          <w:rFonts w:hint="eastAsia"/>
        </w:rPr>
        <w:t>、简要说明</w:t>
      </w:r>
      <w:r>
        <w:t>：</w:t>
      </w:r>
      <w:r w:rsidR="005D3824" w:rsidRPr="00561937">
        <w:rPr>
          <w:rFonts w:hint="eastAsia"/>
          <w:szCs w:val="16"/>
        </w:rPr>
        <w:t>机构相册信息，</w:t>
      </w:r>
      <w:r w:rsidR="00AD7EBE">
        <w:rPr>
          <w:rFonts w:hint="eastAsia"/>
          <w:szCs w:val="16"/>
        </w:rPr>
        <w:t>个人用户</w:t>
      </w:r>
      <w:r w:rsidR="005D3824" w:rsidRPr="00561937">
        <w:rPr>
          <w:rFonts w:hint="eastAsia"/>
          <w:szCs w:val="16"/>
        </w:rPr>
        <w:t>支持上传、</w:t>
      </w:r>
      <w:r w:rsidR="00AD7EBE">
        <w:rPr>
          <w:rFonts w:hint="eastAsia"/>
          <w:szCs w:val="16"/>
        </w:rPr>
        <w:t>机构管理员</w:t>
      </w:r>
      <w:r w:rsidR="00AD7EBE">
        <w:rPr>
          <w:szCs w:val="16"/>
        </w:rPr>
        <w:t>支持</w:t>
      </w:r>
      <w:r w:rsidR="005D3824" w:rsidRPr="00561937">
        <w:rPr>
          <w:rFonts w:hint="eastAsia"/>
          <w:szCs w:val="16"/>
        </w:rPr>
        <w:t>删除、编辑</w:t>
      </w:r>
      <w:r>
        <w:rPr>
          <w:rFonts w:hint="eastAsia"/>
        </w:rPr>
        <w:t>。</w:t>
      </w:r>
    </w:p>
    <w:p w:rsidR="003F578A" w:rsidRDefault="003F578A" w:rsidP="003F578A">
      <w:pPr>
        <w:rPr>
          <w:szCs w:val="16"/>
        </w:rPr>
      </w:pPr>
      <w:r>
        <w:rPr>
          <w:rFonts w:hint="eastAsia"/>
          <w:szCs w:val="16"/>
        </w:rPr>
        <w:t>2</w:t>
      </w:r>
      <w:r>
        <w:rPr>
          <w:rFonts w:hint="eastAsia"/>
          <w:szCs w:val="16"/>
        </w:rPr>
        <w:t>、行为者</w:t>
      </w:r>
      <w:r>
        <w:rPr>
          <w:szCs w:val="16"/>
        </w:rPr>
        <w:t>：</w:t>
      </w:r>
      <w:r w:rsidR="00353287">
        <w:rPr>
          <w:rFonts w:hint="eastAsia"/>
          <w:szCs w:val="16"/>
        </w:rPr>
        <w:t>游客</w:t>
      </w:r>
      <w:r w:rsidR="00353287">
        <w:rPr>
          <w:szCs w:val="16"/>
        </w:rPr>
        <w:t>、</w:t>
      </w:r>
      <w:r w:rsidR="00353287" w:rsidRPr="004737F0">
        <w:rPr>
          <w:szCs w:val="16"/>
        </w:rPr>
        <w:t>个人用户、</w:t>
      </w:r>
      <w:r w:rsidR="00353287" w:rsidRPr="004737F0">
        <w:rPr>
          <w:rFonts w:hint="eastAsia"/>
          <w:szCs w:val="16"/>
        </w:rPr>
        <w:t>机构</w:t>
      </w:r>
      <w:r w:rsidR="00353287" w:rsidRPr="004737F0">
        <w:rPr>
          <w:szCs w:val="16"/>
        </w:rPr>
        <w:t>用户</w:t>
      </w:r>
      <w:r>
        <w:rPr>
          <w:rFonts w:hint="eastAsia"/>
          <w:szCs w:val="16"/>
        </w:rPr>
        <w:t>。</w:t>
      </w:r>
    </w:p>
    <w:p w:rsidR="003F578A" w:rsidRDefault="003F578A" w:rsidP="003F578A">
      <w:r>
        <w:rPr>
          <w:rFonts w:hint="eastAsia"/>
        </w:rPr>
        <w:t>3</w:t>
      </w:r>
      <w:r>
        <w:rPr>
          <w:rFonts w:hint="eastAsia"/>
        </w:rPr>
        <w:t>、</w:t>
      </w:r>
      <w:r>
        <w:t>重要流程：</w:t>
      </w:r>
    </w:p>
    <w:p w:rsidR="00034FD4" w:rsidRDefault="00034FD4" w:rsidP="003F578A">
      <w:r>
        <w:tab/>
      </w:r>
      <w:r>
        <w:rPr>
          <w:rFonts w:hint="eastAsia"/>
        </w:rPr>
        <w:t>（</w:t>
      </w:r>
      <w:r>
        <w:rPr>
          <w:rFonts w:hint="eastAsia"/>
        </w:rPr>
        <w:t>1</w:t>
      </w:r>
      <w:r>
        <w:t>）</w:t>
      </w:r>
      <w:r>
        <w:rPr>
          <w:rFonts w:hint="eastAsia"/>
        </w:rPr>
        <w:t>点击</w:t>
      </w:r>
      <w:r>
        <w:t>图片缩略图，进入图片详情。</w:t>
      </w:r>
    </w:p>
    <w:p w:rsidR="00034FD4" w:rsidRPr="00034FD4" w:rsidRDefault="00034FD4" w:rsidP="003F578A">
      <w:r>
        <w:tab/>
      </w:r>
      <w:r>
        <w:rPr>
          <w:rFonts w:hint="eastAsia"/>
        </w:rPr>
        <w:t>（</w:t>
      </w:r>
      <w:r>
        <w:rPr>
          <w:rFonts w:hint="eastAsia"/>
        </w:rPr>
        <w:t>2</w:t>
      </w:r>
      <w:r>
        <w:t>）</w:t>
      </w:r>
      <w:r>
        <w:rPr>
          <w:rFonts w:hint="eastAsia"/>
        </w:rPr>
        <w:t>点击举报</w:t>
      </w:r>
      <w:r>
        <w:t>，弹出举报弹窗。</w:t>
      </w:r>
    </w:p>
    <w:p w:rsidR="003F578A" w:rsidRPr="008B5B2E" w:rsidRDefault="003F578A" w:rsidP="003F578A">
      <w:r>
        <w:rPr>
          <w:rFonts w:hint="eastAsia"/>
        </w:rPr>
        <w:t>4</w:t>
      </w:r>
      <w:r>
        <w:rPr>
          <w:rFonts w:hint="eastAsia"/>
        </w:rPr>
        <w:t>、</w:t>
      </w:r>
      <w:r>
        <w:t>UI</w:t>
      </w:r>
      <w:r>
        <w:t>示意图：</w:t>
      </w:r>
    </w:p>
    <w:p w:rsidR="00D064F3" w:rsidRDefault="000E650A" w:rsidP="008E647C">
      <w:r>
        <w:rPr>
          <w:noProof/>
        </w:rPr>
        <w:drawing>
          <wp:inline distT="0" distB="0" distL="0" distR="0" wp14:anchorId="2E30CBA3" wp14:editId="0E9DA491">
            <wp:extent cx="5274310" cy="50387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38725"/>
                    </a:xfrm>
                    <a:prstGeom prst="rect">
                      <a:avLst/>
                    </a:prstGeom>
                  </pic:spPr>
                </pic:pic>
              </a:graphicData>
            </a:graphic>
          </wp:inline>
        </w:drawing>
      </w:r>
    </w:p>
    <w:p w:rsidR="00A70605" w:rsidRDefault="00A70605" w:rsidP="00A70605">
      <w:pPr>
        <w:ind w:left="1680" w:firstLine="420"/>
      </w:pPr>
      <w:r>
        <w:t>图</w:t>
      </w:r>
      <w:r>
        <w:rPr>
          <w:rFonts w:hint="eastAsia"/>
        </w:rPr>
        <w:t>5.13</w:t>
      </w:r>
      <w:r>
        <w:t xml:space="preserve"> </w:t>
      </w:r>
      <w:r>
        <w:rPr>
          <w:rFonts w:hint="eastAsia"/>
        </w:rPr>
        <w:t>前台机构相册列表</w:t>
      </w:r>
      <w:r>
        <w:t>页面</w:t>
      </w:r>
    </w:p>
    <w:p w:rsidR="003F578A" w:rsidRDefault="00123722" w:rsidP="008E647C">
      <w:r>
        <w:rPr>
          <w:rFonts w:hint="eastAsia"/>
        </w:rPr>
        <w:t>说明</w:t>
      </w:r>
      <w:r>
        <w:t>：</w:t>
      </w:r>
    </w:p>
    <w:p w:rsidR="00123722" w:rsidRDefault="00123722" w:rsidP="00123722">
      <w:pPr>
        <w:ind w:firstLine="420"/>
      </w:pPr>
      <w:r>
        <w:rPr>
          <w:rFonts w:hint="eastAsia"/>
        </w:rPr>
        <w:t>（</w:t>
      </w:r>
      <w:r>
        <w:rPr>
          <w:rFonts w:hint="eastAsia"/>
        </w:rPr>
        <w:t>1</w:t>
      </w:r>
      <w:r>
        <w:t>）</w:t>
      </w:r>
      <w:r>
        <w:rPr>
          <w:rFonts w:hint="eastAsia"/>
        </w:rPr>
        <w:t>面包屑格式：机构名称（超链接文字）</w:t>
      </w:r>
      <w:r>
        <w:rPr>
          <w:rFonts w:hint="eastAsia"/>
        </w:rPr>
        <w:t>&gt;</w:t>
      </w:r>
      <w:r>
        <w:rPr>
          <w:rFonts w:hint="eastAsia"/>
        </w:rPr>
        <w:t>机构相册（无链接）。</w:t>
      </w:r>
    </w:p>
    <w:p w:rsidR="00123722" w:rsidRDefault="00123722" w:rsidP="00123722">
      <w:pPr>
        <w:ind w:firstLine="420"/>
      </w:pPr>
      <w:r>
        <w:rPr>
          <w:rFonts w:hint="eastAsia"/>
        </w:rPr>
        <w:t>（</w:t>
      </w:r>
      <w:r>
        <w:rPr>
          <w:rFonts w:hint="eastAsia"/>
        </w:rPr>
        <w:t>2</w:t>
      </w:r>
      <w:r>
        <w:t>）</w:t>
      </w:r>
      <w:r>
        <w:rPr>
          <w:rFonts w:hint="eastAsia"/>
        </w:rPr>
        <w:t>默认排序为依据创建时间顺序倒序排序。</w:t>
      </w:r>
    </w:p>
    <w:p w:rsidR="00123722" w:rsidRDefault="00123722" w:rsidP="00123722">
      <w:pPr>
        <w:ind w:firstLine="420"/>
      </w:pPr>
      <w:r>
        <w:rPr>
          <w:rFonts w:hint="eastAsia"/>
        </w:rPr>
        <w:t>（</w:t>
      </w:r>
      <w:r>
        <w:rPr>
          <w:rFonts w:hint="eastAsia"/>
        </w:rPr>
        <w:t>3</w:t>
      </w:r>
      <w:r>
        <w:t>）</w:t>
      </w:r>
      <w:r>
        <w:rPr>
          <w:rFonts w:hint="eastAsia"/>
        </w:rPr>
        <w:t>照片缩略图，点击可进入对应照片详情页。照片标题，可点击进入对应照片详情页（若无标题，显示未命名）；照片上传者，可点击进入该用户个人主页。</w:t>
      </w:r>
      <w:r>
        <w:rPr>
          <w:rFonts w:hint="eastAsia"/>
        </w:rPr>
        <w:t xml:space="preserve"> </w:t>
      </w:r>
    </w:p>
    <w:p w:rsidR="00123722" w:rsidRDefault="00BB1522" w:rsidP="00BB1522">
      <w:pPr>
        <w:ind w:firstLine="420"/>
      </w:pPr>
      <w:r>
        <w:rPr>
          <w:rFonts w:hint="eastAsia"/>
        </w:rPr>
        <w:t>（</w:t>
      </w:r>
      <w:r>
        <w:rPr>
          <w:rFonts w:hint="eastAsia"/>
        </w:rPr>
        <w:t>4</w:t>
      </w:r>
      <w:r>
        <w:t>）</w:t>
      </w:r>
      <w:r w:rsidR="00123722">
        <w:rPr>
          <w:rFonts w:hint="eastAsia"/>
        </w:rPr>
        <w:t>举报，当鼠标悬浮于色块位置时显示该按钮，可点击弹出举报弹窗，选择一项举报原因并点击“提交”则举报成功并关闭该弹窗（盗用图片、其它原因可选填文本框）。</w:t>
      </w:r>
      <w:r w:rsidR="002D1F37">
        <w:rPr>
          <w:rFonts w:hint="eastAsia"/>
        </w:rPr>
        <w:t>如</w:t>
      </w:r>
      <w:r w:rsidR="00A06E30">
        <w:t>下图所示</w:t>
      </w:r>
      <w:r w:rsidR="00A06E30">
        <w:rPr>
          <w:rFonts w:hint="eastAsia"/>
        </w:rPr>
        <w:t>：</w:t>
      </w:r>
    </w:p>
    <w:p w:rsidR="00034FD4" w:rsidRDefault="00034FD4" w:rsidP="00BB1522">
      <w:pPr>
        <w:ind w:firstLine="420"/>
      </w:pPr>
      <w:r w:rsidRPr="00034FD4">
        <w:rPr>
          <w:noProof/>
        </w:rPr>
        <w:lastRenderedPageBreak/>
        <w:drawing>
          <wp:inline distT="0" distB="0" distL="0" distR="0">
            <wp:extent cx="3790950" cy="2347502"/>
            <wp:effectExtent l="0" t="0" r="0" b="0"/>
            <wp:docPr id="38" name="图片 38" descr="C:\Users\chen\Downloads\ZIG\截图\易学习·机构相册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Downloads\ZIG\截图\易学习·机构相册_小乐图客_截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0070" cy="2371727"/>
                    </a:xfrm>
                    <a:prstGeom prst="rect">
                      <a:avLst/>
                    </a:prstGeom>
                    <a:noFill/>
                    <a:ln>
                      <a:noFill/>
                    </a:ln>
                  </pic:spPr>
                </pic:pic>
              </a:graphicData>
            </a:graphic>
          </wp:inline>
        </w:drawing>
      </w:r>
    </w:p>
    <w:p w:rsidR="002D1F37" w:rsidRPr="00123722" w:rsidRDefault="002D1F37" w:rsidP="00BB1522">
      <w:pPr>
        <w:ind w:firstLine="420"/>
      </w:pPr>
      <w:r>
        <w:rPr>
          <w:noProof/>
        </w:rPr>
        <w:drawing>
          <wp:inline distT="0" distB="0" distL="0" distR="0" wp14:anchorId="4F717292" wp14:editId="1409C4F5">
            <wp:extent cx="3209524" cy="287619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3F578A" w:rsidRDefault="003F578A" w:rsidP="008E647C"/>
    <w:p w:rsidR="00B67752" w:rsidRDefault="00B67752" w:rsidP="00B67752">
      <w:pPr>
        <w:pStyle w:val="3"/>
      </w:pPr>
      <w:r>
        <w:rPr>
          <w:rFonts w:ascii="宋体" w:hAnsi="宋体" w:hint="eastAsia"/>
          <w:sz w:val="24"/>
          <w:szCs w:val="24"/>
        </w:rPr>
        <w:t>5.2.8</w:t>
      </w:r>
      <w:r>
        <w:rPr>
          <w:rFonts w:ascii="宋体" w:hAnsi="宋体"/>
          <w:sz w:val="24"/>
          <w:szCs w:val="24"/>
        </w:rPr>
        <w:t xml:space="preserve"> </w:t>
      </w:r>
      <w:r>
        <w:rPr>
          <w:rFonts w:hint="eastAsia"/>
        </w:rPr>
        <w:t>前台图片详情</w:t>
      </w:r>
    </w:p>
    <w:p w:rsidR="00B67752" w:rsidRDefault="00B67752" w:rsidP="00B67752">
      <w:pPr>
        <w:rPr>
          <w:szCs w:val="16"/>
        </w:rPr>
      </w:pPr>
      <w:r>
        <w:t>1</w:t>
      </w:r>
      <w:r>
        <w:rPr>
          <w:rFonts w:hint="eastAsia"/>
        </w:rPr>
        <w:t>、简要说明</w:t>
      </w:r>
      <w:r>
        <w:t>：</w:t>
      </w:r>
      <w:r>
        <w:rPr>
          <w:rFonts w:hint="eastAsia"/>
        </w:rPr>
        <w:t>展示机构</w:t>
      </w:r>
      <w:r>
        <w:t>照片的详情信息</w:t>
      </w:r>
      <w:r>
        <w:rPr>
          <w:rFonts w:hint="eastAsia"/>
        </w:rPr>
        <w:t>。</w:t>
      </w:r>
    </w:p>
    <w:p w:rsidR="00B67752" w:rsidRDefault="00B67752" w:rsidP="00B67752">
      <w:pPr>
        <w:rPr>
          <w:szCs w:val="16"/>
        </w:rPr>
      </w:pPr>
      <w:r>
        <w:rPr>
          <w:rFonts w:hint="eastAsia"/>
          <w:szCs w:val="16"/>
        </w:rPr>
        <w:t>2</w:t>
      </w:r>
      <w:r>
        <w:rPr>
          <w:rFonts w:hint="eastAsia"/>
          <w:szCs w:val="16"/>
        </w:rPr>
        <w:t>、行为者</w:t>
      </w:r>
      <w:r>
        <w:rPr>
          <w:szCs w:val="16"/>
        </w:rPr>
        <w:t>：</w:t>
      </w:r>
      <w:r>
        <w:rPr>
          <w:rFonts w:hint="eastAsia"/>
          <w:szCs w:val="16"/>
        </w:rPr>
        <w:t>游客</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B67752" w:rsidRDefault="00B67752" w:rsidP="00B67752">
      <w:r>
        <w:rPr>
          <w:rFonts w:hint="eastAsia"/>
        </w:rPr>
        <w:t>3</w:t>
      </w:r>
      <w:r>
        <w:rPr>
          <w:rFonts w:hint="eastAsia"/>
        </w:rPr>
        <w:t>、</w:t>
      </w:r>
      <w:r>
        <w:t>重要流程：</w:t>
      </w:r>
    </w:p>
    <w:p w:rsidR="00B67752" w:rsidRDefault="00B67752" w:rsidP="000E650A">
      <w:r>
        <w:tab/>
      </w:r>
      <w:r w:rsidR="0033319F">
        <w:rPr>
          <w:rFonts w:hint="eastAsia"/>
        </w:rPr>
        <w:t>（</w:t>
      </w:r>
      <w:r w:rsidR="0033319F">
        <w:rPr>
          <w:rFonts w:hint="eastAsia"/>
        </w:rPr>
        <w:t>1</w:t>
      </w:r>
      <w:r w:rsidR="0033319F">
        <w:t>）</w:t>
      </w:r>
      <w:r w:rsidR="0033319F">
        <w:rPr>
          <w:rFonts w:hint="eastAsia"/>
        </w:rPr>
        <w:t>点击举报</w:t>
      </w:r>
      <w:r w:rsidR="0033319F">
        <w:t>，弹出举报弹窗。</w:t>
      </w:r>
    </w:p>
    <w:p w:rsidR="0033319F" w:rsidRDefault="0033319F" w:rsidP="0033319F">
      <w:pPr>
        <w:ind w:firstLine="420"/>
      </w:pPr>
      <w:r>
        <w:rPr>
          <w:rFonts w:hint="eastAsia"/>
        </w:rPr>
        <w:t>（</w:t>
      </w:r>
      <w:r>
        <w:rPr>
          <w:rFonts w:hint="eastAsia"/>
        </w:rPr>
        <w:t>2</w:t>
      </w:r>
      <w:r>
        <w:t>）</w:t>
      </w:r>
      <w:r w:rsidR="00422486">
        <w:rPr>
          <w:rFonts w:hint="eastAsia"/>
        </w:rPr>
        <w:t>点击右侧</w:t>
      </w:r>
      <w:r w:rsidR="00422486">
        <w:t>添加图片，进入上传图片页面。</w:t>
      </w:r>
    </w:p>
    <w:p w:rsidR="00422486" w:rsidRPr="00034FD4" w:rsidRDefault="00422486" w:rsidP="0033319F">
      <w:pPr>
        <w:ind w:firstLine="420"/>
      </w:pPr>
      <w:r>
        <w:rPr>
          <w:rFonts w:hint="eastAsia"/>
        </w:rPr>
        <w:t>（</w:t>
      </w:r>
      <w:r>
        <w:rPr>
          <w:rFonts w:hint="eastAsia"/>
        </w:rPr>
        <w:t>3</w:t>
      </w:r>
      <w:r>
        <w:t>）</w:t>
      </w:r>
      <w:r>
        <w:rPr>
          <w:rFonts w:hint="eastAsia"/>
        </w:rPr>
        <w:t>右侧</w:t>
      </w:r>
      <w:r>
        <w:t>为该机构相册缩略图</w:t>
      </w:r>
      <w:r w:rsidR="009F0E96">
        <w:rPr>
          <w:rFonts w:hint="eastAsia"/>
        </w:rPr>
        <w:t>列表</w:t>
      </w:r>
      <w:r>
        <w:t>，可</w:t>
      </w:r>
      <w:r>
        <w:rPr>
          <w:rFonts w:hint="eastAsia"/>
        </w:rPr>
        <w:t>翻页</w:t>
      </w:r>
      <w:r>
        <w:t>查看所有图片</w:t>
      </w:r>
      <w:r>
        <w:rPr>
          <w:rFonts w:hint="eastAsia"/>
        </w:rPr>
        <w:t>。点击其中一张图片</w:t>
      </w:r>
      <w:r>
        <w:t>，可切换当前图片详情展示内容。</w:t>
      </w:r>
    </w:p>
    <w:p w:rsidR="00B67752" w:rsidRPr="008B5B2E" w:rsidRDefault="00B67752" w:rsidP="00B67752">
      <w:r>
        <w:rPr>
          <w:rFonts w:hint="eastAsia"/>
        </w:rPr>
        <w:t>4</w:t>
      </w:r>
      <w:r>
        <w:rPr>
          <w:rFonts w:hint="eastAsia"/>
        </w:rPr>
        <w:t>、</w:t>
      </w:r>
      <w:r>
        <w:t>UI</w:t>
      </w:r>
      <w:r>
        <w:t>示意图：</w:t>
      </w:r>
    </w:p>
    <w:p w:rsidR="00A06E30" w:rsidRDefault="0033319F" w:rsidP="008E647C">
      <w:r>
        <w:rPr>
          <w:noProof/>
        </w:rPr>
        <w:lastRenderedPageBreak/>
        <w:drawing>
          <wp:inline distT="0" distB="0" distL="0" distR="0" wp14:anchorId="522E6AFF" wp14:editId="292EB918">
            <wp:extent cx="5274310" cy="3670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70300"/>
                    </a:xfrm>
                    <a:prstGeom prst="rect">
                      <a:avLst/>
                    </a:prstGeom>
                  </pic:spPr>
                </pic:pic>
              </a:graphicData>
            </a:graphic>
          </wp:inline>
        </w:drawing>
      </w:r>
    </w:p>
    <w:p w:rsidR="00B67752" w:rsidRDefault="00A70605" w:rsidP="008E647C">
      <w:r>
        <w:tab/>
      </w:r>
      <w:r>
        <w:tab/>
      </w:r>
      <w:r>
        <w:tab/>
      </w:r>
      <w:r>
        <w:tab/>
      </w:r>
      <w:r>
        <w:tab/>
      </w:r>
      <w:r>
        <w:tab/>
      </w:r>
      <w:r>
        <w:t>图</w:t>
      </w:r>
      <w:r>
        <w:rPr>
          <w:rFonts w:hint="eastAsia"/>
        </w:rPr>
        <w:t>5.12</w:t>
      </w:r>
      <w:r>
        <w:t xml:space="preserve"> </w:t>
      </w:r>
      <w:r>
        <w:rPr>
          <w:rFonts w:hint="eastAsia"/>
        </w:rPr>
        <w:t>前台图片详情</w:t>
      </w:r>
      <w:r>
        <w:t>页面</w:t>
      </w:r>
    </w:p>
    <w:p w:rsidR="00B67752" w:rsidRDefault="00D9392F" w:rsidP="008E647C">
      <w:r>
        <w:rPr>
          <w:rFonts w:hint="eastAsia"/>
        </w:rPr>
        <w:t>说明</w:t>
      </w:r>
      <w:r>
        <w:t>：</w:t>
      </w:r>
    </w:p>
    <w:p w:rsidR="00D9392F" w:rsidRPr="00D9392F" w:rsidRDefault="00D9392F" w:rsidP="00D9392F">
      <w:pPr>
        <w:ind w:firstLine="420"/>
      </w:pPr>
      <w:r>
        <w:rPr>
          <w:rFonts w:hint="eastAsia"/>
        </w:rPr>
        <w:t>（</w:t>
      </w:r>
      <w:r>
        <w:rPr>
          <w:rFonts w:hint="eastAsia"/>
        </w:rPr>
        <w:t>1</w:t>
      </w:r>
      <w:r>
        <w:t>）</w:t>
      </w:r>
      <w:r w:rsidRPr="00D9392F">
        <w:rPr>
          <w:rFonts w:hint="eastAsia"/>
        </w:rPr>
        <w:t>面包屑格式</w:t>
      </w:r>
      <w:r w:rsidRPr="00D9392F">
        <w:t>：</w:t>
      </w:r>
      <w:r w:rsidRPr="00D9392F">
        <w:rPr>
          <w:rFonts w:hint="eastAsia"/>
        </w:rPr>
        <w:t>机构</w:t>
      </w:r>
      <w:r w:rsidRPr="00D9392F">
        <w:t>名称（</w:t>
      </w:r>
      <w:r w:rsidRPr="00D9392F">
        <w:rPr>
          <w:rFonts w:hint="eastAsia"/>
        </w:rPr>
        <w:t>超链接</w:t>
      </w:r>
      <w:r>
        <w:t>文字</w:t>
      </w:r>
      <w:r>
        <w:rPr>
          <w:rFonts w:hint="eastAsia"/>
        </w:rPr>
        <w:t>）</w:t>
      </w:r>
      <w:r>
        <w:t>&gt;</w:t>
      </w:r>
      <w:r w:rsidRPr="00D9392F">
        <w:rPr>
          <w:rFonts w:hint="eastAsia"/>
        </w:rPr>
        <w:t>机构相册</w:t>
      </w:r>
      <w:r w:rsidRPr="00D9392F">
        <w:t>（</w:t>
      </w:r>
      <w:r w:rsidRPr="00D9392F">
        <w:rPr>
          <w:rFonts w:hint="eastAsia"/>
        </w:rPr>
        <w:t>超链接</w:t>
      </w:r>
      <w:r w:rsidRPr="00D9392F">
        <w:t>文字）</w:t>
      </w:r>
      <w:r>
        <w:rPr>
          <w:rFonts w:hint="eastAsia"/>
        </w:rPr>
        <w:t>&gt;</w:t>
      </w:r>
      <w:r w:rsidRPr="00D9392F">
        <w:rPr>
          <w:rFonts w:hint="eastAsia"/>
        </w:rPr>
        <w:t xml:space="preserve"> </w:t>
      </w:r>
      <w:r w:rsidRPr="00D9392F">
        <w:rPr>
          <w:rFonts w:hint="eastAsia"/>
        </w:rPr>
        <w:t>照片</w:t>
      </w:r>
      <w:r w:rsidRPr="00D9392F">
        <w:t>详情（</w:t>
      </w:r>
      <w:r w:rsidRPr="00D9392F">
        <w:rPr>
          <w:rFonts w:hint="eastAsia"/>
        </w:rPr>
        <w:t>无</w:t>
      </w:r>
      <w:r w:rsidRPr="00D9392F">
        <w:t>链接）</w:t>
      </w:r>
      <w:r w:rsidR="00A05C09">
        <w:rPr>
          <w:rFonts w:hint="eastAsia"/>
        </w:rPr>
        <w:t>。</w:t>
      </w:r>
    </w:p>
    <w:p w:rsidR="00D9392F" w:rsidRPr="00D9392F" w:rsidRDefault="00A05C09" w:rsidP="00A05C09">
      <w:pPr>
        <w:ind w:firstLine="420"/>
      </w:pPr>
      <w:r>
        <w:rPr>
          <w:rFonts w:hint="eastAsia"/>
        </w:rPr>
        <w:t>（</w:t>
      </w:r>
      <w:r>
        <w:rPr>
          <w:rFonts w:hint="eastAsia"/>
        </w:rPr>
        <w:t>2</w:t>
      </w:r>
      <w:r>
        <w:t>）</w:t>
      </w:r>
      <w:r w:rsidR="00D9392F" w:rsidRPr="00D9392F">
        <w:rPr>
          <w:rFonts w:hint="eastAsia"/>
        </w:rPr>
        <w:t>返回</w:t>
      </w:r>
      <w:r w:rsidR="00D9392F" w:rsidRPr="00D9392F">
        <w:t>机构详情，点击进入对应机构详情页</w:t>
      </w:r>
      <w:r>
        <w:rPr>
          <w:rFonts w:hint="eastAsia"/>
        </w:rPr>
        <w:t>。</w:t>
      </w:r>
    </w:p>
    <w:p w:rsidR="00D9392F" w:rsidRPr="004838CB" w:rsidRDefault="00A05C09" w:rsidP="00D9392F">
      <w:pPr>
        <w:ind w:firstLine="420"/>
      </w:pPr>
      <w:r>
        <w:rPr>
          <w:rFonts w:hint="eastAsia"/>
        </w:rPr>
        <w:t>（</w:t>
      </w:r>
      <w:r>
        <w:rPr>
          <w:rFonts w:hint="eastAsia"/>
        </w:rPr>
        <w:t>3</w:t>
      </w:r>
      <w:r>
        <w:t>）</w:t>
      </w:r>
      <w:r w:rsidR="00D9392F" w:rsidRPr="00D9392F">
        <w:rPr>
          <w:rFonts w:hint="eastAsia"/>
        </w:rPr>
        <w:t>展示照片</w:t>
      </w:r>
      <w:r w:rsidR="00D9392F" w:rsidRPr="00D9392F">
        <w:t>详情</w:t>
      </w:r>
      <w:r w:rsidR="00D9392F" w:rsidRPr="00D9392F">
        <w:rPr>
          <w:rFonts w:hint="eastAsia"/>
        </w:rPr>
        <w:t>，</w:t>
      </w:r>
      <w:r w:rsidR="00D9392F" w:rsidRPr="00D9392F">
        <w:t>若无</w:t>
      </w:r>
      <w:r w:rsidR="00D9392F" w:rsidRPr="00D9392F">
        <w:rPr>
          <w:rFonts w:hint="eastAsia"/>
        </w:rPr>
        <w:t>则</w:t>
      </w:r>
      <w:r w:rsidR="00D9392F" w:rsidRPr="00D9392F">
        <w:t>隐</w:t>
      </w:r>
      <w:r w:rsidR="00D9392F" w:rsidRPr="00D9392F">
        <w:rPr>
          <w:rFonts w:hint="eastAsia"/>
        </w:rPr>
        <w:t>去；上传者</w:t>
      </w:r>
      <w:r w:rsidR="00D9392F" w:rsidRPr="00D9392F">
        <w:t>用户名，点击可进入对应个人主页；上传</w:t>
      </w:r>
      <w:r w:rsidR="00D9392F" w:rsidRPr="00D9392F">
        <w:rPr>
          <w:rFonts w:hint="eastAsia"/>
        </w:rPr>
        <w:t>时间</w:t>
      </w:r>
      <w:r w:rsidR="00D9392F" w:rsidRPr="00D9392F">
        <w:t>；举报按钮，点击进入举报照片弹窗</w:t>
      </w:r>
      <w:r w:rsidR="00D9392F" w:rsidRPr="00D9392F">
        <w:rPr>
          <w:rFonts w:hint="eastAsia"/>
        </w:rPr>
        <w:t>，</w:t>
      </w:r>
      <w:r w:rsidR="00D9392F" w:rsidRPr="00D9392F">
        <w:t>选择一个</w:t>
      </w:r>
      <w:r w:rsidR="00D9392F" w:rsidRPr="00D9392F">
        <w:rPr>
          <w:rFonts w:hint="eastAsia"/>
        </w:rPr>
        <w:t>举报</w:t>
      </w:r>
      <w:r w:rsidR="00D9392F" w:rsidRPr="00D9392F">
        <w:t>原因</w:t>
      </w:r>
      <w:r w:rsidR="00D9392F" w:rsidRPr="00D9392F">
        <w:rPr>
          <w:rFonts w:hint="eastAsia"/>
        </w:rPr>
        <w:t>（原因</w:t>
      </w:r>
      <w:r w:rsidR="00D9392F" w:rsidRPr="00D9392F">
        <w:t>为盗用图片</w:t>
      </w:r>
      <w:r w:rsidR="00D9392F" w:rsidRPr="00D9392F">
        <w:rPr>
          <w:rFonts w:hint="eastAsia"/>
        </w:rPr>
        <w:t>/</w:t>
      </w:r>
      <w:r w:rsidR="00D9392F" w:rsidRPr="00D9392F">
        <w:rPr>
          <w:rFonts w:hint="eastAsia"/>
        </w:rPr>
        <w:t>其它</w:t>
      </w:r>
      <w:r w:rsidR="00D9392F" w:rsidRPr="00D9392F">
        <w:t>原因时可选填</w:t>
      </w:r>
      <w:r w:rsidR="00D9392F" w:rsidRPr="00D9392F">
        <w:rPr>
          <w:rFonts w:hint="eastAsia"/>
        </w:rPr>
        <w:t>相关</w:t>
      </w:r>
      <w:r w:rsidR="00D9392F" w:rsidRPr="00D9392F">
        <w:t>信息）</w:t>
      </w:r>
      <w:r w:rsidR="00D9392F" w:rsidRPr="00D9392F">
        <w:rPr>
          <w:rFonts w:hint="eastAsia"/>
        </w:rPr>
        <w:t>，点击</w:t>
      </w:r>
      <w:r w:rsidR="00D9392F" w:rsidRPr="00D9392F">
        <w:t>确定，则举报成功。</w:t>
      </w:r>
    </w:p>
    <w:p w:rsidR="00D9392F" w:rsidRDefault="00A05C09" w:rsidP="00D9392F">
      <w:pPr>
        <w:ind w:firstLine="420"/>
      </w:pPr>
      <w:r>
        <w:rPr>
          <w:noProof/>
        </w:rPr>
        <w:drawing>
          <wp:inline distT="0" distB="0" distL="0" distR="0" wp14:anchorId="773C580C" wp14:editId="610ACC6D">
            <wp:extent cx="3209524" cy="2876190"/>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D9392F" w:rsidRPr="004838CB" w:rsidRDefault="00A05C09" w:rsidP="00D9392F">
      <w:pPr>
        <w:ind w:firstLine="420"/>
      </w:pPr>
      <w:r>
        <w:rPr>
          <w:rFonts w:hint="eastAsia"/>
        </w:rPr>
        <w:t>（</w:t>
      </w:r>
      <w:r>
        <w:rPr>
          <w:rFonts w:hint="eastAsia"/>
        </w:rPr>
        <w:t>4</w:t>
      </w:r>
      <w:r>
        <w:t>）</w:t>
      </w:r>
      <w:r w:rsidR="00D9392F" w:rsidRPr="00D9392F">
        <w:rPr>
          <w:rFonts w:hint="eastAsia"/>
        </w:rPr>
        <w:t>照片</w:t>
      </w:r>
      <w:r w:rsidR="00D9392F" w:rsidRPr="00D9392F">
        <w:t>展示，支持切换</w:t>
      </w:r>
      <w:r w:rsidR="00D9392F" w:rsidRPr="00D9392F">
        <w:rPr>
          <w:rFonts w:hint="eastAsia"/>
        </w:rPr>
        <w:t>到</w:t>
      </w:r>
      <w:r w:rsidR="00D9392F" w:rsidRPr="00D9392F">
        <w:t>上一页</w:t>
      </w:r>
      <w:r w:rsidR="00D9392F" w:rsidRPr="00D9392F">
        <w:rPr>
          <w:rFonts w:hint="eastAsia"/>
        </w:rPr>
        <w:t>/</w:t>
      </w:r>
      <w:r w:rsidR="00D9392F" w:rsidRPr="00D9392F">
        <w:rPr>
          <w:rFonts w:hint="eastAsia"/>
        </w:rPr>
        <w:t>下一页</w:t>
      </w:r>
      <w:r>
        <w:rPr>
          <w:rFonts w:hint="eastAsia"/>
        </w:rPr>
        <w:t>.</w:t>
      </w:r>
    </w:p>
    <w:p w:rsidR="00D9392F" w:rsidRPr="004838CB" w:rsidRDefault="00A05C09" w:rsidP="00D9392F">
      <w:pPr>
        <w:ind w:firstLine="420"/>
      </w:pPr>
      <w:r>
        <w:rPr>
          <w:rFonts w:hint="eastAsia"/>
        </w:rPr>
        <w:t>（</w:t>
      </w:r>
      <w:r>
        <w:rPr>
          <w:rFonts w:hint="eastAsia"/>
        </w:rPr>
        <w:t>5</w:t>
      </w:r>
      <w:r>
        <w:t>）</w:t>
      </w:r>
      <w:r w:rsidR="00D9392F" w:rsidRPr="00D9392F">
        <w:rPr>
          <w:rFonts w:hint="eastAsia"/>
        </w:rPr>
        <w:t>展示机构</w:t>
      </w:r>
      <w:r w:rsidR="00D9392F" w:rsidRPr="00D9392F">
        <w:t>名称，可点击进入对应机构详情</w:t>
      </w:r>
      <w:r w:rsidR="00D9392F" w:rsidRPr="00D9392F">
        <w:rPr>
          <w:rFonts w:hint="eastAsia"/>
        </w:rPr>
        <w:t>；</w:t>
      </w:r>
      <w:r w:rsidR="00D9392F" w:rsidRPr="00D9392F">
        <w:t>评价星级；评价</w:t>
      </w:r>
      <w:r w:rsidR="00D9392F" w:rsidRPr="00D9392F">
        <w:rPr>
          <w:rFonts w:hint="eastAsia"/>
        </w:rPr>
        <w:t>总分；</w:t>
      </w:r>
      <w:r w:rsidR="00D9392F" w:rsidRPr="00D9392F">
        <w:t>详细地址</w:t>
      </w:r>
      <w:r>
        <w:rPr>
          <w:rFonts w:hint="eastAsia"/>
        </w:rPr>
        <w:t>。</w:t>
      </w:r>
    </w:p>
    <w:p w:rsidR="00D9392F" w:rsidRPr="004838CB" w:rsidRDefault="00A05C09" w:rsidP="00D9392F">
      <w:pPr>
        <w:ind w:firstLine="420"/>
      </w:pPr>
      <w:r>
        <w:rPr>
          <w:rFonts w:hint="eastAsia"/>
        </w:rPr>
        <w:lastRenderedPageBreak/>
        <w:t>（</w:t>
      </w:r>
      <w:r>
        <w:rPr>
          <w:rFonts w:hint="eastAsia"/>
        </w:rPr>
        <w:t>6</w:t>
      </w:r>
      <w:r>
        <w:t>）</w:t>
      </w:r>
      <w:r w:rsidR="00D9392F" w:rsidRPr="00D9392F">
        <w:rPr>
          <w:rFonts w:hint="eastAsia"/>
        </w:rPr>
        <w:t>添加</w:t>
      </w:r>
      <w:r w:rsidR="00D9392F" w:rsidRPr="00D9392F">
        <w:t>照片，点击进入上传照片页面</w:t>
      </w:r>
      <w:r>
        <w:rPr>
          <w:rFonts w:hint="eastAsia"/>
        </w:rPr>
        <w:t>。</w:t>
      </w:r>
    </w:p>
    <w:p w:rsidR="00D9392F" w:rsidRDefault="00A05C09" w:rsidP="00D9392F">
      <w:pPr>
        <w:ind w:firstLine="420"/>
      </w:pPr>
      <w:r>
        <w:rPr>
          <w:rFonts w:hint="eastAsia"/>
        </w:rPr>
        <w:t>（</w:t>
      </w:r>
      <w:r>
        <w:rPr>
          <w:rFonts w:hint="eastAsia"/>
        </w:rPr>
        <w:t>7</w:t>
      </w:r>
      <w:r>
        <w:t>）</w:t>
      </w:r>
      <w:r w:rsidR="00D9392F" w:rsidRPr="00D9392F">
        <w:rPr>
          <w:rFonts w:hint="eastAsia"/>
        </w:rPr>
        <w:t>缩略图</w:t>
      </w:r>
      <w:r w:rsidR="00D9392F" w:rsidRPr="00D9392F">
        <w:t>列表，支持快速切换及翻页</w:t>
      </w:r>
      <w:r>
        <w:rPr>
          <w:rFonts w:hint="eastAsia"/>
        </w:rPr>
        <w:t>。</w:t>
      </w:r>
    </w:p>
    <w:p w:rsidR="00A05C09" w:rsidRDefault="00A05C09" w:rsidP="00D9392F">
      <w:pPr>
        <w:ind w:firstLine="420"/>
      </w:pPr>
    </w:p>
    <w:p w:rsidR="00CE5F41" w:rsidRDefault="00EE6E6E" w:rsidP="00CE5F41">
      <w:pPr>
        <w:pStyle w:val="3"/>
      </w:pPr>
      <w:r>
        <w:rPr>
          <w:rFonts w:ascii="宋体" w:hAnsi="宋体" w:hint="eastAsia"/>
          <w:sz w:val="24"/>
          <w:szCs w:val="24"/>
        </w:rPr>
        <w:t>5.2.9</w:t>
      </w:r>
      <w:r w:rsidR="00CE5F41">
        <w:rPr>
          <w:rFonts w:ascii="宋体" w:hAnsi="宋体"/>
          <w:sz w:val="24"/>
          <w:szCs w:val="24"/>
        </w:rPr>
        <w:t xml:space="preserve"> </w:t>
      </w:r>
      <w:r w:rsidR="00CE5F41">
        <w:rPr>
          <w:rFonts w:hint="eastAsia"/>
        </w:rPr>
        <w:t>前台上传</w:t>
      </w:r>
      <w:r w:rsidR="00CE5F41">
        <w:t>图片</w:t>
      </w:r>
    </w:p>
    <w:p w:rsidR="002C291B" w:rsidRDefault="002C291B" w:rsidP="002C291B">
      <w:pPr>
        <w:rPr>
          <w:szCs w:val="16"/>
        </w:rPr>
      </w:pPr>
      <w:r>
        <w:t>1</w:t>
      </w:r>
      <w:r>
        <w:rPr>
          <w:rFonts w:hint="eastAsia"/>
        </w:rPr>
        <w:t>、简要说明</w:t>
      </w:r>
      <w:r>
        <w:t>：</w:t>
      </w:r>
      <w:r w:rsidR="00870311">
        <w:rPr>
          <w:rFonts w:hint="eastAsia"/>
        </w:rPr>
        <w:t>为机构相册上传图片</w:t>
      </w:r>
      <w:r w:rsidR="00870311">
        <w:t>页</w:t>
      </w:r>
      <w:r w:rsidR="00870311">
        <w:rPr>
          <w:rFonts w:hint="eastAsia"/>
        </w:rPr>
        <w:t>面</w:t>
      </w:r>
      <w:r>
        <w:rPr>
          <w:rFonts w:hint="eastAsia"/>
        </w:rPr>
        <w:t>。</w:t>
      </w:r>
    </w:p>
    <w:p w:rsidR="002C291B" w:rsidRDefault="002C291B" w:rsidP="00A70605">
      <w:pPr>
        <w:rPr>
          <w:szCs w:val="16"/>
        </w:rPr>
      </w:pPr>
      <w:r>
        <w:rPr>
          <w:rFonts w:hint="eastAsia"/>
          <w:szCs w:val="16"/>
        </w:rPr>
        <w:t>2</w:t>
      </w:r>
      <w:r>
        <w:rPr>
          <w:rFonts w:hint="eastAsia"/>
          <w:szCs w:val="16"/>
        </w:rPr>
        <w:t>、行为者</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723111" w:rsidRDefault="00723111" w:rsidP="00A70605">
      <w:pPr>
        <w:rPr>
          <w:szCs w:val="16"/>
        </w:rPr>
      </w:pPr>
      <w:r>
        <w:rPr>
          <w:rFonts w:hint="eastAsia"/>
          <w:szCs w:val="16"/>
        </w:rPr>
        <w:t>3</w:t>
      </w:r>
      <w:r>
        <w:rPr>
          <w:rFonts w:hint="eastAsia"/>
          <w:szCs w:val="16"/>
        </w:rPr>
        <w:t>、重要</w:t>
      </w:r>
      <w:r>
        <w:rPr>
          <w:szCs w:val="16"/>
        </w:rPr>
        <w:t>流程</w:t>
      </w:r>
      <w:r>
        <w:rPr>
          <w:rFonts w:hint="eastAsia"/>
          <w:szCs w:val="16"/>
        </w:rPr>
        <w:t>：</w:t>
      </w:r>
    </w:p>
    <w:p w:rsidR="00723111" w:rsidRPr="00034FD4" w:rsidRDefault="00723111" w:rsidP="00A70605">
      <w:r>
        <w:rPr>
          <w:szCs w:val="16"/>
        </w:rPr>
        <w:tab/>
      </w:r>
      <w:r>
        <w:rPr>
          <w:rFonts w:hint="eastAsia"/>
          <w:szCs w:val="16"/>
        </w:rPr>
        <w:t>（</w:t>
      </w:r>
      <w:r>
        <w:rPr>
          <w:rFonts w:hint="eastAsia"/>
          <w:szCs w:val="16"/>
        </w:rPr>
        <w:t>1</w:t>
      </w:r>
      <w:r>
        <w:rPr>
          <w:szCs w:val="16"/>
        </w:rPr>
        <w:t>）</w:t>
      </w:r>
      <w:r w:rsidR="00B36D7B">
        <w:rPr>
          <w:rFonts w:hint="eastAsia"/>
          <w:szCs w:val="16"/>
        </w:rPr>
        <w:t>点击</w:t>
      </w:r>
      <w:r w:rsidR="00B36D7B">
        <w:rPr>
          <w:szCs w:val="16"/>
        </w:rPr>
        <w:t>选择图片，可选择多张图片。</w:t>
      </w:r>
    </w:p>
    <w:p w:rsidR="002C291B" w:rsidRPr="008B5B2E" w:rsidRDefault="00723111" w:rsidP="002C291B">
      <w:r>
        <w:rPr>
          <w:rFonts w:hint="eastAsia"/>
        </w:rPr>
        <w:t>4</w:t>
      </w:r>
      <w:r w:rsidR="002C291B">
        <w:rPr>
          <w:rFonts w:hint="eastAsia"/>
        </w:rPr>
        <w:t>、</w:t>
      </w:r>
      <w:r w:rsidR="002C291B">
        <w:t>UI</w:t>
      </w:r>
      <w:r w:rsidR="002C291B">
        <w:t>示意图：</w:t>
      </w:r>
    </w:p>
    <w:p w:rsidR="00A05C09" w:rsidRDefault="00A70605" w:rsidP="00CE5F41">
      <w:r>
        <w:rPr>
          <w:noProof/>
        </w:rPr>
        <w:drawing>
          <wp:inline distT="0" distB="0" distL="0" distR="0" wp14:anchorId="6A523EE8" wp14:editId="25F5E189">
            <wp:extent cx="5274310" cy="35299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29965"/>
                    </a:xfrm>
                    <a:prstGeom prst="rect">
                      <a:avLst/>
                    </a:prstGeom>
                  </pic:spPr>
                </pic:pic>
              </a:graphicData>
            </a:graphic>
          </wp:inline>
        </w:drawing>
      </w:r>
    </w:p>
    <w:p w:rsidR="00A05C09" w:rsidRDefault="00A70605" w:rsidP="00737AD0">
      <w:pPr>
        <w:ind w:left="1680" w:firstLine="420"/>
      </w:pPr>
      <w:r>
        <w:t>图</w:t>
      </w:r>
      <w:r>
        <w:rPr>
          <w:rFonts w:hint="eastAsia"/>
        </w:rPr>
        <w:t>5.12</w:t>
      </w:r>
      <w:r>
        <w:t xml:space="preserve"> </w:t>
      </w:r>
      <w:r>
        <w:rPr>
          <w:rFonts w:hint="eastAsia"/>
        </w:rPr>
        <w:t>前台上传</w:t>
      </w:r>
      <w:r>
        <w:t>图片页面</w:t>
      </w:r>
    </w:p>
    <w:p w:rsidR="00737AD0" w:rsidRDefault="00737AD0" w:rsidP="00737AD0">
      <w:r>
        <w:rPr>
          <w:noProof/>
        </w:rPr>
        <w:drawing>
          <wp:inline distT="0" distB="0" distL="0" distR="0" wp14:anchorId="08AC2A45" wp14:editId="1E85D8D8">
            <wp:extent cx="5274310" cy="21951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95195"/>
                    </a:xfrm>
                    <a:prstGeom prst="rect">
                      <a:avLst/>
                    </a:prstGeom>
                  </pic:spPr>
                </pic:pic>
              </a:graphicData>
            </a:graphic>
          </wp:inline>
        </w:drawing>
      </w:r>
    </w:p>
    <w:p w:rsidR="00737AD0" w:rsidRDefault="00737AD0" w:rsidP="00737AD0">
      <w:r>
        <w:tab/>
      </w:r>
      <w:r>
        <w:tab/>
      </w:r>
      <w:r>
        <w:tab/>
      </w:r>
      <w:r>
        <w:tab/>
      </w:r>
      <w:r>
        <w:tab/>
      </w:r>
      <w:r>
        <w:t>图</w:t>
      </w:r>
      <w:r>
        <w:rPr>
          <w:rFonts w:hint="eastAsia"/>
        </w:rPr>
        <w:t>5.13</w:t>
      </w:r>
      <w:r>
        <w:t xml:space="preserve"> </w:t>
      </w:r>
      <w:r>
        <w:rPr>
          <w:rFonts w:hint="eastAsia"/>
        </w:rPr>
        <w:t>前台上传选择图片</w:t>
      </w:r>
      <w:r>
        <w:t>页面</w:t>
      </w:r>
    </w:p>
    <w:p w:rsidR="00A70605" w:rsidRDefault="00A70605" w:rsidP="00A70605">
      <w:r>
        <w:rPr>
          <w:noProof/>
        </w:rPr>
        <w:lastRenderedPageBreak/>
        <w:drawing>
          <wp:inline distT="0" distB="0" distL="0" distR="0" wp14:anchorId="63D63C15" wp14:editId="358A2332">
            <wp:extent cx="5274310" cy="35198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19805"/>
                    </a:xfrm>
                    <a:prstGeom prst="rect">
                      <a:avLst/>
                    </a:prstGeom>
                  </pic:spPr>
                </pic:pic>
              </a:graphicData>
            </a:graphic>
          </wp:inline>
        </w:drawing>
      </w:r>
    </w:p>
    <w:p w:rsidR="00A70605" w:rsidRPr="00A05C09" w:rsidRDefault="00A70605" w:rsidP="00A70605">
      <w:r>
        <w:tab/>
      </w:r>
      <w:r>
        <w:tab/>
      </w:r>
      <w:r>
        <w:tab/>
      </w:r>
      <w:r>
        <w:tab/>
      </w:r>
      <w:r>
        <w:tab/>
      </w:r>
      <w:r>
        <w:t>图</w:t>
      </w:r>
      <w:r>
        <w:rPr>
          <w:rFonts w:hint="eastAsia"/>
        </w:rPr>
        <w:t>5.13</w:t>
      </w:r>
      <w:r>
        <w:t xml:space="preserve"> </w:t>
      </w:r>
      <w:r>
        <w:rPr>
          <w:rFonts w:hint="eastAsia"/>
        </w:rPr>
        <w:t>前台上传</w:t>
      </w:r>
      <w:r>
        <w:t>图片</w:t>
      </w:r>
      <w:r>
        <w:rPr>
          <w:rFonts w:hint="eastAsia"/>
        </w:rPr>
        <w:t>保存图片信息</w:t>
      </w:r>
      <w:r>
        <w:t>页面</w:t>
      </w:r>
    </w:p>
    <w:p w:rsidR="00B67752" w:rsidRDefault="00A70605" w:rsidP="008E647C">
      <w:r>
        <w:rPr>
          <w:rFonts w:hint="eastAsia"/>
        </w:rPr>
        <w:t>说明</w:t>
      </w:r>
      <w:r>
        <w:t>：</w:t>
      </w:r>
    </w:p>
    <w:p w:rsidR="00A70605" w:rsidRDefault="00A70605" w:rsidP="00A70605">
      <w:pPr>
        <w:ind w:firstLine="420"/>
      </w:pPr>
      <w:r>
        <w:rPr>
          <w:rFonts w:hint="eastAsia"/>
        </w:rPr>
        <w:t>（</w:t>
      </w:r>
      <w:r>
        <w:rPr>
          <w:rFonts w:hint="eastAsia"/>
        </w:rPr>
        <w:t>1</w:t>
      </w:r>
      <w:r>
        <w:t>）</w:t>
      </w:r>
      <w:r w:rsidRPr="00A70605">
        <w:rPr>
          <w:rFonts w:hint="eastAsia"/>
        </w:rPr>
        <w:t>面包屑格式</w:t>
      </w:r>
      <w:r w:rsidRPr="00A70605">
        <w:t>：</w:t>
      </w:r>
      <w:r w:rsidRPr="00A70605">
        <w:rPr>
          <w:rFonts w:hint="eastAsia"/>
        </w:rPr>
        <w:t>机构</w:t>
      </w:r>
      <w:r w:rsidRPr="00A70605">
        <w:t>名称（</w:t>
      </w:r>
      <w:r w:rsidRPr="00A70605">
        <w:rPr>
          <w:rFonts w:hint="eastAsia"/>
        </w:rPr>
        <w:t>超链接</w:t>
      </w:r>
      <w:r w:rsidRPr="00A70605">
        <w:t>文字）</w:t>
      </w:r>
      <w:r>
        <w:t xml:space="preserve">&gt; </w:t>
      </w:r>
      <w:r w:rsidRPr="00A70605">
        <w:rPr>
          <w:rFonts w:hint="eastAsia"/>
        </w:rPr>
        <w:t>机构相册</w:t>
      </w:r>
      <w:r w:rsidRPr="00A70605">
        <w:t>（</w:t>
      </w:r>
      <w:r w:rsidRPr="00A70605">
        <w:rPr>
          <w:rFonts w:hint="eastAsia"/>
        </w:rPr>
        <w:t>超链接</w:t>
      </w:r>
      <w:r w:rsidRPr="00A70605">
        <w:t>文字）</w:t>
      </w:r>
      <w:r>
        <w:rPr>
          <w:rFonts w:hint="eastAsia"/>
        </w:rPr>
        <w:t xml:space="preserve">&gt; </w:t>
      </w:r>
      <w:r w:rsidRPr="00A70605">
        <w:rPr>
          <w:rFonts w:hint="eastAsia"/>
        </w:rPr>
        <w:t>上传</w:t>
      </w:r>
      <w:r w:rsidRPr="00A70605">
        <w:t>照片（</w:t>
      </w:r>
      <w:r w:rsidRPr="00A70605">
        <w:rPr>
          <w:rFonts w:hint="eastAsia"/>
        </w:rPr>
        <w:t>无</w:t>
      </w:r>
      <w:r w:rsidRPr="00A70605">
        <w:t>链接）</w:t>
      </w:r>
      <w:r>
        <w:rPr>
          <w:rFonts w:hint="eastAsia"/>
        </w:rPr>
        <w:t>。</w:t>
      </w:r>
    </w:p>
    <w:p w:rsidR="007E71A6" w:rsidRPr="00A70605" w:rsidRDefault="007E71A6" w:rsidP="007E71A6">
      <w:pPr>
        <w:ind w:firstLine="420"/>
      </w:pPr>
      <w:r>
        <w:rPr>
          <w:rFonts w:hint="eastAsia"/>
        </w:rPr>
        <w:t>（</w:t>
      </w:r>
      <w:r>
        <w:rPr>
          <w:rFonts w:hint="eastAsia"/>
        </w:rPr>
        <w:t>2</w:t>
      </w:r>
      <w:r>
        <w:t>）</w:t>
      </w:r>
      <w:r>
        <w:rPr>
          <w:rFonts w:hint="eastAsia"/>
        </w:rPr>
        <w:t>上传</w:t>
      </w:r>
      <w:r>
        <w:t>格式及大小要求：</w:t>
      </w:r>
      <w:r>
        <w:rPr>
          <w:rFonts w:hint="eastAsia"/>
        </w:rPr>
        <w:t xml:space="preserve"> </w:t>
      </w:r>
      <w:r>
        <w:rPr>
          <w:rFonts w:hint="eastAsia"/>
        </w:rPr>
        <w:t>单次最多可上传</w:t>
      </w:r>
      <w:r>
        <w:rPr>
          <w:rFonts w:hint="eastAsia"/>
        </w:rPr>
        <w:t>10</w:t>
      </w:r>
      <w:r>
        <w:rPr>
          <w:rFonts w:hint="eastAsia"/>
        </w:rPr>
        <w:t>张，单张大小请勿超过</w:t>
      </w:r>
      <w:r>
        <w:rPr>
          <w:rFonts w:hint="eastAsia"/>
        </w:rPr>
        <w:t>2M</w:t>
      </w:r>
      <w:r>
        <w:rPr>
          <w:rFonts w:hint="eastAsia"/>
        </w:rPr>
        <w:t>。支持格式：</w:t>
      </w:r>
      <w:r w:rsidR="00945D43">
        <w:t>JPG</w:t>
      </w:r>
      <w:r w:rsidR="00945D43">
        <w:rPr>
          <w:rFonts w:hint="eastAsia"/>
        </w:rPr>
        <w:t>，</w:t>
      </w:r>
      <w:r w:rsidR="00945D43">
        <w:t>JPEG</w:t>
      </w:r>
      <w:r w:rsidR="00945D43">
        <w:rPr>
          <w:rFonts w:hint="eastAsia"/>
        </w:rPr>
        <w:t>，</w:t>
      </w:r>
      <w:r w:rsidR="00945D43">
        <w:t>BMP</w:t>
      </w:r>
      <w:r w:rsidR="00945D43">
        <w:rPr>
          <w:rFonts w:hint="eastAsia"/>
        </w:rPr>
        <w:t>，</w:t>
      </w:r>
      <w:r w:rsidR="00945D43">
        <w:t>PNG</w:t>
      </w:r>
      <w:r w:rsidR="00945D43">
        <w:rPr>
          <w:rFonts w:hint="eastAsia"/>
        </w:rPr>
        <w:t>，</w:t>
      </w:r>
      <w:r w:rsidR="00945D43">
        <w:t>GIF</w:t>
      </w:r>
      <w:r>
        <w:rPr>
          <w:rFonts w:hint="eastAsia"/>
        </w:rPr>
        <w:t>。</w:t>
      </w:r>
    </w:p>
    <w:p w:rsidR="00A70605" w:rsidRPr="00A70605" w:rsidRDefault="00A70605" w:rsidP="00A70605">
      <w:pPr>
        <w:ind w:firstLine="420"/>
      </w:pPr>
      <w:r>
        <w:rPr>
          <w:rFonts w:hint="eastAsia"/>
        </w:rPr>
        <w:t>（</w:t>
      </w:r>
      <w:r w:rsidR="007E71A6">
        <w:rPr>
          <w:rFonts w:hint="eastAsia"/>
        </w:rPr>
        <w:t>3</w:t>
      </w:r>
      <w:r>
        <w:t>）</w:t>
      </w:r>
      <w:r w:rsidRPr="00A70605">
        <w:rPr>
          <w:rFonts w:hint="eastAsia"/>
        </w:rPr>
        <w:t>展示</w:t>
      </w:r>
      <w:r w:rsidRPr="00A70605">
        <w:t>照片缩略图，可输入标题</w:t>
      </w:r>
      <w:r w:rsidRPr="00A70605">
        <w:rPr>
          <w:rFonts w:hint="eastAsia"/>
        </w:rPr>
        <w:t>、</w:t>
      </w:r>
      <w:r w:rsidRPr="00A70605">
        <w:t>照片描述</w:t>
      </w:r>
      <w:r w:rsidR="00021F2D">
        <w:rPr>
          <w:rFonts w:hint="eastAsia"/>
        </w:rPr>
        <w:t>。</w:t>
      </w:r>
    </w:p>
    <w:p w:rsidR="00A70605" w:rsidRDefault="00021F2D" w:rsidP="00A70605">
      <w:pPr>
        <w:ind w:firstLine="420"/>
      </w:pPr>
      <w:r>
        <w:rPr>
          <w:rFonts w:hint="eastAsia"/>
        </w:rPr>
        <w:t>（</w:t>
      </w:r>
      <w:r w:rsidR="007E71A6">
        <w:rPr>
          <w:rFonts w:hint="eastAsia"/>
        </w:rPr>
        <w:t>4</w:t>
      </w:r>
      <w:r>
        <w:rPr>
          <w:rFonts w:hint="eastAsia"/>
        </w:rPr>
        <w:t>）</w:t>
      </w:r>
      <w:r w:rsidR="00A70605" w:rsidRPr="00A70605">
        <w:rPr>
          <w:rFonts w:hint="eastAsia"/>
        </w:rPr>
        <w:t>保存</w:t>
      </w:r>
      <w:r w:rsidR="00A70605" w:rsidRPr="00A70605">
        <w:t>信息，点击后</w:t>
      </w:r>
      <w:r w:rsidR="00A70605" w:rsidRPr="00A70605">
        <w:rPr>
          <w:rFonts w:hint="eastAsia"/>
        </w:rPr>
        <w:t>提交</w:t>
      </w:r>
      <w:r w:rsidR="00A70605" w:rsidRPr="00A70605">
        <w:t>所有信息，并提示</w:t>
      </w:r>
      <w:r w:rsidR="00A70605" w:rsidRPr="00A70605">
        <w:rPr>
          <w:rFonts w:hint="eastAsia"/>
        </w:rPr>
        <w:t>提交</w:t>
      </w:r>
      <w:r w:rsidR="00A70605" w:rsidRPr="00A70605">
        <w:t>成功</w:t>
      </w:r>
      <w:r>
        <w:rPr>
          <w:rFonts w:hint="eastAsia"/>
        </w:rPr>
        <w:t>。</w:t>
      </w:r>
    </w:p>
    <w:p w:rsidR="001B2DDC" w:rsidRPr="00A70605" w:rsidRDefault="001B2DDC" w:rsidP="001B2DDC"/>
    <w:p w:rsidR="00021F2D" w:rsidRPr="00A70605" w:rsidRDefault="00021F2D" w:rsidP="00021F2D">
      <w:r>
        <w:rPr>
          <w:rFonts w:hint="eastAsia"/>
        </w:rPr>
        <w:t>5</w:t>
      </w:r>
      <w:r>
        <w:rPr>
          <w:rFonts w:hint="eastAsia"/>
        </w:rPr>
        <w:t>、</w:t>
      </w:r>
      <w:r w:rsidRPr="00021F2D">
        <w:rPr>
          <w:rFonts w:hint="eastAsia"/>
        </w:rPr>
        <w:t>界面元素——表单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1727"/>
        <w:gridCol w:w="1068"/>
        <w:gridCol w:w="1643"/>
        <w:gridCol w:w="3347"/>
      </w:tblGrid>
      <w:tr w:rsidR="00021F2D" w:rsidRPr="00E74361" w:rsidTr="001F363E">
        <w:trPr>
          <w:trHeight w:val="286"/>
        </w:trPr>
        <w:tc>
          <w:tcPr>
            <w:tcW w:w="1459" w:type="dxa"/>
            <w:shd w:val="clear" w:color="auto" w:fill="auto"/>
          </w:tcPr>
          <w:p w:rsidR="00021F2D" w:rsidRPr="00021F2D" w:rsidRDefault="00021F2D" w:rsidP="00021F2D">
            <w:pPr>
              <w:ind w:firstLine="420"/>
            </w:pPr>
            <w:r w:rsidRPr="00021F2D">
              <w:rPr>
                <w:rFonts w:hint="eastAsia"/>
              </w:rPr>
              <w:t>名称</w:t>
            </w:r>
          </w:p>
        </w:tc>
        <w:tc>
          <w:tcPr>
            <w:tcW w:w="1727" w:type="dxa"/>
            <w:shd w:val="clear" w:color="auto" w:fill="auto"/>
          </w:tcPr>
          <w:p w:rsidR="00021F2D" w:rsidRPr="00021F2D" w:rsidRDefault="00021F2D" w:rsidP="00021F2D">
            <w:pPr>
              <w:ind w:firstLine="420"/>
            </w:pPr>
            <w:r w:rsidRPr="00021F2D">
              <w:rPr>
                <w:rFonts w:hint="eastAsia"/>
              </w:rPr>
              <w:t>类型</w:t>
            </w:r>
            <w:r w:rsidRPr="00021F2D">
              <w:rPr>
                <w:rFonts w:hint="eastAsia"/>
              </w:rPr>
              <w:t>|</w:t>
            </w:r>
            <w:r w:rsidRPr="00021F2D">
              <w:rPr>
                <w:rFonts w:hint="eastAsia"/>
              </w:rPr>
              <w:t>长度</w:t>
            </w:r>
          </w:p>
        </w:tc>
        <w:tc>
          <w:tcPr>
            <w:tcW w:w="1068" w:type="dxa"/>
            <w:shd w:val="clear" w:color="auto" w:fill="auto"/>
          </w:tcPr>
          <w:p w:rsidR="00021F2D" w:rsidRPr="00021F2D" w:rsidRDefault="00021F2D" w:rsidP="009E6788">
            <w:r w:rsidRPr="00021F2D">
              <w:rPr>
                <w:rFonts w:hint="eastAsia"/>
              </w:rPr>
              <w:t>必填</w:t>
            </w:r>
          </w:p>
        </w:tc>
        <w:tc>
          <w:tcPr>
            <w:tcW w:w="1643" w:type="dxa"/>
            <w:shd w:val="clear" w:color="auto" w:fill="auto"/>
          </w:tcPr>
          <w:p w:rsidR="00021F2D" w:rsidRPr="00021F2D" w:rsidRDefault="00021F2D" w:rsidP="00021F2D">
            <w:pPr>
              <w:ind w:firstLine="420"/>
            </w:pPr>
            <w:r w:rsidRPr="00021F2D">
              <w:rPr>
                <w:rFonts w:hint="eastAsia"/>
              </w:rPr>
              <w:t>默认值</w:t>
            </w:r>
          </w:p>
        </w:tc>
        <w:tc>
          <w:tcPr>
            <w:tcW w:w="3347" w:type="dxa"/>
            <w:shd w:val="clear" w:color="auto" w:fill="auto"/>
          </w:tcPr>
          <w:p w:rsidR="00021F2D" w:rsidRPr="00021F2D" w:rsidRDefault="00021F2D" w:rsidP="00021F2D">
            <w:pPr>
              <w:ind w:firstLine="420"/>
            </w:pPr>
            <w:r w:rsidRPr="00021F2D">
              <w:rPr>
                <w:rFonts w:hint="eastAsia"/>
              </w:rPr>
              <w:t>规则</w:t>
            </w:r>
          </w:p>
        </w:tc>
      </w:tr>
      <w:tr w:rsidR="00021F2D" w:rsidRPr="00E74361" w:rsidTr="001F363E">
        <w:trPr>
          <w:trHeight w:val="286"/>
        </w:trPr>
        <w:tc>
          <w:tcPr>
            <w:tcW w:w="1459" w:type="dxa"/>
            <w:shd w:val="clear" w:color="auto" w:fill="auto"/>
          </w:tcPr>
          <w:p w:rsidR="00021F2D" w:rsidRPr="00021F2D" w:rsidRDefault="00021F2D" w:rsidP="009E6788">
            <w:pPr>
              <w:jc w:val="left"/>
            </w:pPr>
            <w:r w:rsidRPr="00021F2D">
              <w:rPr>
                <w:rFonts w:hint="eastAsia"/>
              </w:rPr>
              <w:t>标题</w:t>
            </w:r>
          </w:p>
        </w:tc>
        <w:tc>
          <w:tcPr>
            <w:tcW w:w="1727" w:type="dxa"/>
            <w:shd w:val="clear" w:color="auto" w:fill="auto"/>
          </w:tcPr>
          <w:p w:rsidR="00021F2D" w:rsidRPr="00021F2D" w:rsidRDefault="00021F2D" w:rsidP="009E6788">
            <w:r w:rsidRPr="00021F2D">
              <w:rPr>
                <w:rFonts w:hint="eastAsia"/>
              </w:rPr>
              <w:t>单行</w:t>
            </w:r>
            <w:r w:rsidRPr="00021F2D">
              <w:t>文本</w:t>
            </w:r>
          </w:p>
          <w:p w:rsidR="00021F2D" w:rsidRPr="00021F2D" w:rsidRDefault="00021F2D" w:rsidP="009E6788">
            <w:r>
              <w:rPr>
                <w:rFonts w:hint="eastAsia"/>
              </w:rPr>
              <w:t>0</w:t>
            </w:r>
            <w:r>
              <w:rPr>
                <w:rFonts w:hint="eastAsia"/>
              </w:rPr>
              <w:t>＜长度≤</w:t>
            </w:r>
            <w:r>
              <w:rPr>
                <w:rFonts w:hint="eastAsia"/>
              </w:rPr>
              <w:t>50</w:t>
            </w:r>
            <w:r>
              <w:rPr>
                <w:rFonts w:hint="eastAsia"/>
              </w:rPr>
              <w:t>字符</w:t>
            </w:r>
          </w:p>
        </w:tc>
        <w:tc>
          <w:tcPr>
            <w:tcW w:w="1068" w:type="dxa"/>
            <w:shd w:val="clear" w:color="auto" w:fill="auto"/>
          </w:tcPr>
          <w:p w:rsidR="00021F2D" w:rsidRPr="00021F2D" w:rsidRDefault="00021F2D" w:rsidP="009E6788">
            <w:r w:rsidRPr="00021F2D">
              <w:rPr>
                <w:rFonts w:hint="eastAsia"/>
              </w:rPr>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25</w:t>
            </w:r>
            <w:r w:rsidRPr="00021F2D">
              <w:rPr>
                <w:rFonts w:hint="eastAsia"/>
              </w:rPr>
              <w:t>个</w:t>
            </w:r>
            <w:r w:rsidRPr="00021F2D">
              <w:t>汉字</w:t>
            </w:r>
          </w:p>
        </w:tc>
      </w:tr>
      <w:tr w:rsidR="00021F2D" w:rsidRPr="00E74361" w:rsidTr="001F363E">
        <w:trPr>
          <w:trHeight w:val="286"/>
        </w:trPr>
        <w:tc>
          <w:tcPr>
            <w:tcW w:w="1459" w:type="dxa"/>
            <w:shd w:val="clear" w:color="auto" w:fill="auto"/>
          </w:tcPr>
          <w:p w:rsidR="00021F2D" w:rsidRPr="00021F2D" w:rsidRDefault="00021F2D" w:rsidP="009E6788">
            <w:r w:rsidRPr="00021F2D">
              <w:rPr>
                <w:rFonts w:hint="eastAsia"/>
              </w:rPr>
              <w:t>描述</w:t>
            </w:r>
          </w:p>
        </w:tc>
        <w:tc>
          <w:tcPr>
            <w:tcW w:w="1727" w:type="dxa"/>
            <w:shd w:val="clear" w:color="auto" w:fill="auto"/>
          </w:tcPr>
          <w:p w:rsidR="00021F2D" w:rsidRPr="00021F2D" w:rsidRDefault="00021F2D" w:rsidP="009E6788">
            <w:r w:rsidRPr="00021F2D">
              <w:rPr>
                <w:rFonts w:hint="eastAsia"/>
              </w:rPr>
              <w:t>多行</w:t>
            </w:r>
            <w:r w:rsidRPr="00021F2D">
              <w:t>文本</w:t>
            </w:r>
          </w:p>
          <w:p w:rsidR="00021F2D" w:rsidRPr="00021F2D" w:rsidRDefault="00021F2D" w:rsidP="009E6788">
            <w:r>
              <w:rPr>
                <w:rFonts w:hint="eastAsia"/>
              </w:rPr>
              <w:t>0</w:t>
            </w:r>
            <w:r>
              <w:rPr>
                <w:rFonts w:hint="eastAsia"/>
              </w:rPr>
              <w:t>＜长度≤</w:t>
            </w:r>
            <w:r>
              <w:rPr>
                <w:rFonts w:hint="eastAsia"/>
              </w:rPr>
              <w:t>1000</w:t>
            </w:r>
            <w:r>
              <w:rPr>
                <w:rFonts w:hint="eastAsia"/>
              </w:rPr>
              <w:t>字符</w:t>
            </w:r>
          </w:p>
        </w:tc>
        <w:tc>
          <w:tcPr>
            <w:tcW w:w="1068" w:type="dxa"/>
            <w:shd w:val="clear" w:color="auto" w:fill="auto"/>
          </w:tcPr>
          <w:p w:rsidR="00021F2D" w:rsidRPr="00021F2D" w:rsidRDefault="00021F2D" w:rsidP="009E6788">
            <w:r w:rsidRPr="00021F2D">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500</w:t>
            </w:r>
            <w:r w:rsidRPr="00021F2D">
              <w:rPr>
                <w:rFonts w:hint="eastAsia"/>
              </w:rPr>
              <w:t>个汉字</w:t>
            </w:r>
          </w:p>
        </w:tc>
      </w:tr>
    </w:tbl>
    <w:p w:rsidR="00A70605" w:rsidRDefault="00A70605" w:rsidP="008E647C"/>
    <w:p w:rsidR="001F363E" w:rsidRDefault="00EE6E6E" w:rsidP="001F363E">
      <w:pPr>
        <w:pStyle w:val="3"/>
      </w:pPr>
      <w:r>
        <w:rPr>
          <w:rFonts w:ascii="宋体" w:hAnsi="宋体" w:hint="eastAsia"/>
          <w:sz w:val="24"/>
          <w:szCs w:val="24"/>
        </w:rPr>
        <w:t>5.2.10</w:t>
      </w:r>
      <w:r w:rsidR="001F363E">
        <w:rPr>
          <w:rFonts w:ascii="宋体" w:hAnsi="宋体"/>
          <w:sz w:val="24"/>
          <w:szCs w:val="24"/>
        </w:rPr>
        <w:t xml:space="preserve"> </w:t>
      </w:r>
      <w:r w:rsidR="001F363E">
        <w:rPr>
          <w:rFonts w:hint="eastAsia"/>
        </w:rPr>
        <w:t>前台个人中心</w:t>
      </w:r>
      <w:r w:rsidR="001F363E">
        <w:t>我的照片</w:t>
      </w:r>
    </w:p>
    <w:p w:rsidR="00BF6F84" w:rsidRDefault="00BF6F84" w:rsidP="00BF6F84">
      <w:pPr>
        <w:rPr>
          <w:szCs w:val="16"/>
        </w:rPr>
      </w:pPr>
      <w:r>
        <w:t>1</w:t>
      </w:r>
      <w:r>
        <w:rPr>
          <w:rFonts w:hint="eastAsia"/>
        </w:rPr>
        <w:t>、简要说明</w:t>
      </w:r>
      <w:r>
        <w:t>：</w:t>
      </w:r>
      <w:r>
        <w:rPr>
          <w:rFonts w:hint="eastAsia"/>
          <w:szCs w:val="16"/>
        </w:rPr>
        <w:t>展示该</w:t>
      </w:r>
      <w:r>
        <w:rPr>
          <w:szCs w:val="16"/>
        </w:rPr>
        <w:t>用户</w:t>
      </w:r>
      <w:r>
        <w:rPr>
          <w:rFonts w:hint="eastAsia"/>
          <w:szCs w:val="16"/>
        </w:rPr>
        <w:t>创建</w:t>
      </w:r>
      <w:r>
        <w:rPr>
          <w:szCs w:val="16"/>
        </w:rPr>
        <w:t>的</w:t>
      </w:r>
      <w:r>
        <w:rPr>
          <w:rFonts w:hint="eastAsia"/>
          <w:szCs w:val="16"/>
        </w:rPr>
        <w:t>照片信息</w:t>
      </w:r>
      <w:r>
        <w:rPr>
          <w:szCs w:val="16"/>
        </w:rPr>
        <w:t>列表</w:t>
      </w:r>
      <w:r>
        <w:rPr>
          <w:rFonts w:hint="eastAsia"/>
        </w:rPr>
        <w:t>。</w:t>
      </w:r>
    </w:p>
    <w:p w:rsidR="00BF6F84" w:rsidRPr="00034FD4" w:rsidRDefault="00BF6F84" w:rsidP="00AA1151">
      <w:r>
        <w:rPr>
          <w:rFonts w:hint="eastAsia"/>
          <w:szCs w:val="16"/>
        </w:rPr>
        <w:t>2</w:t>
      </w:r>
      <w:r>
        <w:rPr>
          <w:rFonts w:hint="eastAsia"/>
          <w:szCs w:val="16"/>
        </w:rPr>
        <w:t>、行为者</w:t>
      </w:r>
      <w:r>
        <w:rPr>
          <w:szCs w:val="16"/>
        </w:rPr>
        <w:t>：</w:t>
      </w:r>
      <w:r w:rsidRPr="004737F0">
        <w:rPr>
          <w:szCs w:val="16"/>
        </w:rPr>
        <w:t>个人用户</w:t>
      </w:r>
      <w:r>
        <w:rPr>
          <w:rFonts w:hint="eastAsia"/>
          <w:szCs w:val="16"/>
        </w:rPr>
        <w:t>。</w:t>
      </w:r>
    </w:p>
    <w:p w:rsidR="00BF6F84" w:rsidRPr="008B5B2E" w:rsidRDefault="00562D9C" w:rsidP="00BF6F84">
      <w:r>
        <w:rPr>
          <w:rFonts w:hint="eastAsia"/>
        </w:rPr>
        <w:t>3</w:t>
      </w:r>
      <w:r w:rsidR="00BF6F84">
        <w:rPr>
          <w:rFonts w:hint="eastAsia"/>
        </w:rPr>
        <w:t>、</w:t>
      </w:r>
      <w:r w:rsidR="00BF6F84">
        <w:t>UI</w:t>
      </w:r>
      <w:r w:rsidR="00BF6F84">
        <w:t>示意图：</w:t>
      </w:r>
    </w:p>
    <w:p w:rsidR="00021F2D" w:rsidRDefault="00434F03" w:rsidP="008E647C">
      <w:r>
        <w:rPr>
          <w:noProof/>
        </w:rPr>
        <w:lastRenderedPageBreak/>
        <w:drawing>
          <wp:inline distT="0" distB="0" distL="0" distR="0" wp14:anchorId="4EE0BC5D" wp14:editId="14D9C357">
            <wp:extent cx="5274310" cy="4138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138295"/>
                    </a:xfrm>
                    <a:prstGeom prst="rect">
                      <a:avLst/>
                    </a:prstGeom>
                  </pic:spPr>
                </pic:pic>
              </a:graphicData>
            </a:graphic>
          </wp:inline>
        </w:drawing>
      </w:r>
    </w:p>
    <w:p w:rsidR="001F363E" w:rsidRDefault="001F363E" w:rsidP="008E647C"/>
    <w:p w:rsidR="00AA1151" w:rsidRDefault="00AA1151" w:rsidP="00AA1151">
      <w:r>
        <w:rPr>
          <w:rFonts w:hint="eastAsia"/>
        </w:rPr>
        <w:t>说明</w:t>
      </w:r>
      <w:r>
        <w:t>：</w:t>
      </w:r>
    </w:p>
    <w:p w:rsidR="006C1479" w:rsidRPr="00AA1151" w:rsidRDefault="006C1479" w:rsidP="006C1479">
      <w:pPr>
        <w:ind w:firstLine="420"/>
      </w:pPr>
      <w:r>
        <w:rPr>
          <w:rFonts w:hint="eastAsia"/>
        </w:rPr>
        <w:t>（</w:t>
      </w:r>
      <w:r>
        <w:rPr>
          <w:rFonts w:hint="eastAsia"/>
        </w:rPr>
        <w:t>1</w:t>
      </w:r>
      <w:r>
        <w:t>）</w:t>
      </w:r>
      <w:r w:rsidR="00876782">
        <w:rPr>
          <w:rFonts w:hint="eastAsia"/>
        </w:rPr>
        <w:t>每张图片右下角</w:t>
      </w:r>
      <w:r w:rsidR="00876782" w:rsidRPr="00AA1151">
        <w:rPr>
          <w:rFonts w:hint="eastAsia"/>
        </w:rPr>
        <w:t>功能</w:t>
      </w:r>
      <w:r w:rsidR="00876782" w:rsidRPr="00AA1151">
        <w:t>菜单展开按钮</w:t>
      </w:r>
      <w:r w:rsidRPr="00AA1151">
        <w:t>，单击展开</w:t>
      </w:r>
      <w:r w:rsidRPr="00AA1151">
        <w:rPr>
          <w:rFonts w:hint="eastAsia"/>
        </w:rPr>
        <w:t>功能</w:t>
      </w:r>
      <w:r w:rsidRPr="00AA1151">
        <w:t>按钮菜单，包括编辑</w:t>
      </w:r>
      <w:r w:rsidRPr="00AA1151">
        <w:rPr>
          <w:rFonts w:hint="eastAsia"/>
        </w:rPr>
        <w:t>/</w:t>
      </w:r>
      <w:r w:rsidRPr="00AA1151">
        <w:rPr>
          <w:rFonts w:hint="eastAsia"/>
        </w:rPr>
        <w:t>删除</w:t>
      </w:r>
      <w:r w:rsidRPr="00AA1151">
        <w:t>，点击编辑，</w:t>
      </w:r>
      <w:r w:rsidRPr="00AA1151">
        <w:rPr>
          <w:rFonts w:hint="eastAsia"/>
        </w:rPr>
        <w:t>打开详情</w:t>
      </w:r>
      <w:r w:rsidRPr="00AA1151">
        <w:t>及编辑</w:t>
      </w:r>
      <w:r w:rsidRPr="00AA1151">
        <w:rPr>
          <w:rFonts w:hint="eastAsia"/>
        </w:rPr>
        <w:t>弹窗</w:t>
      </w:r>
      <w:r w:rsidRPr="00AA1151">
        <w:t>；点击删除，弹窗提示是否删除</w:t>
      </w:r>
      <w:r w:rsidRPr="00AA1151">
        <w:rPr>
          <w:rFonts w:hint="eastAsia"/>
        </w:rPr>
        <w:t>当前照片</w:t>
      </w:r>
      <w:r w:rsidRPr="00AA1151">
        <w:t>，选择确认后</w:t>
      </w:r>
      <w:r w:rsidRPr="00AA1151">
        <w:rPr>
          <w:rFonts w:hint="eastAsia"/>
        </w:rPr>
        <w:t>则</w:t>
      </w:r>
      <w:r w:rsidRPr="00AA1151">
        <w:t>成功删除。</w:t>
      </w:r>
    </w:p>
    <w:p w:rsidR="006C1479" w:rsidRPr="006C1479" w:rsidRDefault="006C1479" w:rsidP="00AA1151">
      <w:pPr>
        <w:ind w:firstLine="360"/>
      </w:pPr>
      <w:r w:rsidRPr="006C1479">
        <w:rPr>
          <w:noProof/>
        </w:rPr>
        <w:drawing>
          <wp:inline distT="0" distB="0" distL="0" distR="0" wp14:anchorId="758779AE" wp14:editId="6953F4EE">
            <wp:extent cx="1847850" cy="2400300"/>
            <wp:effectExtent l="0" t="0" r="0" b="0"/>
            <wp:docPr id="23" name="图片 23" descr="C:\Users\chen\Downloads\ZIG\截图\用户中心·个人版首页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用户中心·个人版首页_小乐图客_截图.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7850" cy="2400300"/>
                    </a:xfrm>
                    <a:prstGeom prst="rect">
                      <a:avLst/>
                    </a:prstGeom>
                    <a:noFill/>
                    <a:ln>
                      <a:noFill/>
                    </a:ln>
                  </pic:spPr>
                </pic:pic>
              </a:graphicData>
            </a:graphic>
          </wp:inline>
        </w:drawing>
      </w:r>
    </w:p>
    <w:p w:rsidR="00AA1151" w:rsidRPr="00AA1151" w:rsidRDefault="00AA1151" w:rsidP="00AA1151">
      <w:pPr>
        <w:ind w:firstLine="360"/>
      </w:pPr>
      <w:r>
        <w:rPr>
          <w:rFonts w:hint="eastAsia"/>
        </w:rPr>
        <w:t>（</w:t>
      </w:r>
      <w:r w:rsidR="006C1479">
        <w:rPr>
          <w:rFonts w:hint="eastAsia"/>
        </w:rPr>
        <w:t>2</w:t>
      </w:r>
      <w:r>
        <w:t>）</w:t>
      </w:r>
      <w:r w:rsidRPr="00AA1151">
        <w:rPr>
          <w:rFonts w:hint="eastAsia"/>
        </w:rPr>
        <w:t>图片缩略图</w:t>
      </w:r>
      <w:r w:rsidRPr="00AA1151">
        <w:t>，</w:t>
      </w:r>
      <w:r w:rsidRPr="00AA1151">
        <w:rPr>
          <w:rFonts w:hint="eastAsia"/>
        </w:rPr>
        <w:t>点击打开</w:t>
      </w:r>
      <w:r w:rsidRPr="00AA1151">
        <w:t>详情及编辑</w:t>
      </w:r>
      <w:r w:rsidRPr="00AA1151">
        <w:rPr>
          <w:rFonts w:hint="eastAsia"/>
        </w:rPr>
        <w:t>弹窗</w:t>
      </w:r>
      <w:r>
        <w:rPr>
          <w:rFonts w:hint="eastAsia"/>
        </w:rPr>
        <w:t>。</w:t>
      </w:r>
      <w:r w:rsidR="006C1479">
        <w:rPr>
          <w:rFonts w:hint="eastAsia"/>
        </w:rPr>
        <w:t>在</w:t>
      </w:r>
      <w:r w:rsidR="006C1479">
        <w:t>编辑弹窗内，可以对</w:t>
      </w:r>
      <w:r w:rsidR="006C1479" w:rsidRPr="00AA1151">
        <w:rPr>
          <w:rFonts w:hint="eastAsia"/>
        </w:rPr>
        <w:t>图标</w:t>
      </w:r>
      <w:r w:rsidR="006C1479" w:rsidRPr="00AA1151">
        <w:t>标题及</w:t>
      </w:r>
      <w:r w:rsidR="006C1479" w:rsidRPr="00AA1151">
        <w:rPr>
          <w:rFonts w:hint="eastAsia"/>
        </w:rPr>
        <w:t>照片</w:t>
      </w:r>
      <w:r w:rsidR="006C1479">
        <w:t>描述</w:t>
      </w:r>
      <w:r w:rsidR="006C1479">
        <w:rPr>
          <w:rFonts w:hint="eastAsia"/>
        </w:rPr>
        <w:t>进行</w:t>
      </w:r>
      <w:r w:rsidR="006C1479" w:rsidRPr="00AA1151">
        <w:rPr>
          <w:rFonts w:hint="eastAsia"/>
        </w:rPr>
        <w:t>修改</w:t>
      </w:r>
      <w:r w:rsidR="006C1479">
        <w:rPr>
          <w:rFonts w:hint="eastAsia"/>
        </w:rPr>
        <w:t>。右上角</w:t>
      </w:r>
      <w:r w:rsidR="006C1479" w:rsidRPr="00AA1151">
        <w:rPr>
          <w:rFonts w:hint="eastAsia"/>
        </w:rPr>
        <w:t>展示该照片</w:t>
      </w:r>
      <w:r w:rsidR="006C1479" w:rsidRPr="00AA1151">
        <w:t>所</w:t>
      </w:r>
      <w:r w:rsidR="006C1479" w:rsidRPr="00AA1151">
        <w:rPr>
          <w:rFonts w:hint="eastAsia"/>
        </w:rPr>
        <w:t>属</w:t>
      </w:r>
      <w:r w:rsidR="006C1479" w:rsidRPr="00AA1151">
        <w:t>机构名称、</w:t>
      </w:r>
      <w:r w:rsidR="006C1479" w:rsidRPr="00AA1151">
        <w:rPr>
          <w:rFonts w:hint="eastAsia"/>
        </w:rPr>
        <w:t>照片</w:t>
      </w:r>
      <w:r w:rsidR="006C1479" w:rsidRPr="00AA1151">
        <w:t>上传时间</w:t>
      </w:r>
      <w:r w:rsidR="006C1479">
        <w:rPr>
          <w:rFonts w:hint="eastAsia"/>
        </w:rPr>
        <w:t>。主体部分</w:t>
      </w:r>
      <w:r w:rsidR="006C1479" w:rsidRPr="00AA1151">
        <w:rPr>
          <w:rFonts w:hint="eastAsia"/>
        </w:rPr>
        <w:t>当前照片大图</w:t>
      </w:r>
      <w:r w:rsidR="006C1479" w:rsidRPr="00AA1151">
        <w:t>，支持</w:t>
      </w:r>
      <w:r w:rsidR="006C1479" w:rsidRPr="00AA1151">
        <w:rPr>
          <w:rFonts w:hint="eastAsia"/>
        </w:rPr>
        <w:t>切换到</w:t>
      </w:r>
      <w:r w:rsidR="006C1479" w:rsidRPr="00AA1151">
        <w:t>上一页</w:t>
      </w:r>
      <w:r w:rsidR="006C1479" w:rsidRPr="00AA1151">
        <w:rPr>
          <w:rFonts w:hint="eastAsia"/>
        </w:rPr>
        <w:t>/</w:t>
      </w:r>
      <w:r w:rsidR="006C1479" w:rsidRPr="00AA1151">
        <w:rPr>
          <w:rFonts w:hint="eastAsia"/>
        </w:rPr>
        <w:t>下一页</w:t>
      </w:r>
      <w:r w:rsidR="006C1479">
        <w:rPr>
          <w:rFonts w:hint="eastAsia"/>
        </w:rPr>
        <w:t>。在</w:t>
      </w:r>
      <w:r w:rsidR="006C1479" w:rsidRPr="00AA1151">
        <w:rPr>
          <w:rFonts w:hint="eastAsia"/>
        </w:rPr>
        <w:t>缩略图</w:t>
      </w:r>
      <w:r w:rsidR="006C1479" w:rsidRPr="00AA1151">
        <w:t>列表，支持翻页和切换</w:t>
      </w:r>
      <w:r w:rsidR="006C1479">
        <w:rPr>
          <w:rFonts w:hint="eastAsia"/>
        </w:rPr>
        <w:t>。</w:t>
      </w:r>
    </w:p>
    <w:p w:rsidR="00AA1151" w:rsidRDefault="00AA1151" w:rsidP="00AA1151">
      <w:pPr>
        <w:pStyle w:val="a9"/>
        <w:ind w:left="360" w:firstLineChars="0" w:firstLine="0"/>
        <w:rPr>
          <w:sz w:val="16"/>
          <w:szCs w:val="16"/>
        </w:rPr>
      </w:pPr>
      <w:r>
        <w:rPr>
          <w:noProof/>
        </w:rPr>
        <w:lastRenderedPageBreak/>
        <w:drawing>
          <wp:inline distT="0" distB="0" distL="0" distR="0" wp14:anchorId="6C5BAF97" wp14:editId="2DB8ABFD">
            <wp:extent cx="4548095" cy="390525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5567" cy="3911666"/>
                    </a:xfrm>
                    <a:prstGeom prst="rect">
                      <a:avLst/>
                    </a:prstGeom>
                  </pic:spPr>
                </pic:pic>
              </a:graphicData>
            </a:graphic>
          </wp:inline>
        </w:drawing>
      </w:r>
    </w:p>
    <w:p w:rsidR="00021F2D" w:rsidRDefault="00021F2D" w:rsidP="00AA1151"/>
    <w:p w:rsidR="007D42C8" w:rsidRDefault="007D42C8" w:rsidP="007D42C8">
      <w:pPr>
        <w:pStyle w:val="3"/>
      </w:pPr>
      <w:r>
        <w:rPr>
          <w:rFonts w:ascii="宋体" w:hAnsi="宋体" w:hint="eastAsia"/>
          <w:sz w:val="24"/>
          <w:szCs w:val="24"/>
        </w:rPr>
        <w:t>5.2.11</w:t>
      </w:r>
      <w:r>
        <w:rPr>
          <w:rFonts w:ascii="宋体" w:hAnsi="宋体"/>
          <w:sz w:val="24"/>
          <w:szCs w:val="24"/>
        </w:rPr>
        <w:t xml:space="preserve"> </w:t>
      </w:r>
      <w:r>
        <w:rPr>
          <w:rFonts w:hint="eastAsia"/>
        </w:rPr>
        <w:t>前台机构</w:t>
      </w:r>
      <w:r w:rsidR="0060636A">
        <w:rPr>
          <w:rFonts w:hint="eastAsia"/>
        </w:rPr>
        <w:t>用户</w:t>
      </w:r>
      <w:r>
        <w:rPr>
          <w:rFonts w:hint="eastAsia"/>
        </w:rPr>
        <w:t>中心</w:t>
      </w:r>
      <w:r>
        <w:t>我的照片</w:t>
      </w:r>
    </w:p>
    <w:p w:rsidR="007D42C8" w:rsidRDefault="007D42C8" w:rsidP="007D42C8">
      <w:pPr>
        <w:rPr>
          <w:szCs w:val="16"/>
        </w:rPr>
      </w:pPr>
      <w:r>
        <w:t>1</w:t>
      </w:r>
      <w:r>
        <w:rPr>
          <w:rFonts w:hint="eastAsia"/>
        </w:rPr>
        <w:t>、简要说明</w:t>
      </w:r>
      <w:r>
        <w:t>：</w:t>
      </w:r>
      <w:r w:rsidR="00DC6250" w:rsidRPr="002A1F67">
        <w:rPr>
          <w:rFonts w:hint="eastAsia"/>
          <w:szCs w:val="16"/>
        </w:rPr>
        <w:t>展示该机构</w:t>
      </w:r>
      <w:r w:rsidR="00DC6250" w:rsidRPr="002A1F67">
        <w:rPr>
          <w:szCs w:val="16"/>
        </w:rPr>
        <w:t>相关</w:t>
      </w:r>
      <w:r w:rsidR="00DC6250" w:rsidRPr="002A1F67">
        <w:rPr>
          <w:rFonts w:hint="eastAsia"/>
          <w:szCs w:val="16"/>
        </w:rPr>
        <w:t>照片</w:t>
      </w:r>
      <w:r w:rsidR="00DC6250" w:rsidRPr="002A1F67">
        <w:rPr>
          <w:szCs w:val="16"/>
        </w:rPr>
        <w:t>信息</w:t>
      </w:r>
      <w:r>
        <w:rPr>
          <w:rFonts w:hint="eastAsia"/>
        </w:rPr>
        <w:t>。</w:t>
      </w:r>
    </w:p>
    <w:p w:rsidR="007D42C8" w:rsidRDefault="007D42C8" w:rsidP="007D42C8">
      <w:pPr>
        <w:rPr>
          <w:szCs w:val="16"/>
        </w:rPr>
      </w:pPr>
      <w:r>
        <w:rPr>
          <w:rFonts w:hint="eastAsia"/>
          <w:szCs w:val="16"/>
        </w:rPr>
        <w:t>2</w:t>
      </w:r>
      <w:r>
        <w:rPr>
          <w:rFonts w:hint="eastAsia"/>
          <w:szCs w:val="16"/>
        </w:rPr>
        <w:t>、行为者</w:t>
      </w:r>
      <w:r>
        <w:rPr>
          <w:szCs w:val="16"/>
        </w:rPr>
        <w:t>：</w:t>
      </w:r>
      <w:r w:rsidR="00DC6250" w:rsidRPr="002A1F67">
        <w:rPr>
          <w:rFonts w:hint="eastAsia"/>
          <w:szCs w:val="16"/>
        </w:rPr>
        <w:t>机构</w:t>
      </w:r>
      <w:r w:rsidR="00DC6250" w:rsidRPr="002A1F67">
        <w:rPr>
          <w:szCs w:val="16"/>
        </w:rPr>
        <w:t>用户</w:t>
      </w:r>
      <w:r>
        <w:rPr>
          <w:rFonts w:hint="eastAsia"/>
          <w:szCs w:val="16"/>
        </w:rPr>
        <w:t>。</w:t>
      </w:r>
    </w:p>
    <w:p w:rsidR="0024794F" w:rsidRPr="0024794F" w:rsidRDefault="0024794F" w:rsidP="007D42C8">
      <w:r>
        <w:rPr>
          <w:rFonts w:hint="eastAsia"/>
          <w:szCs w:val="16"/>
        </w:rPr>
        <w:t>3</w:t>
      </w:r>
      <w:r>
        <w:rPr>
          <w:rFonts w:hint="eastAsia"/>
          <w:szCs w:val="16"/>
        </w:rPr>
        <w:t>、</w:t>
      </w:r>
      <w:r>
        <w:rPr>
          <w:szCs w:val="16"/>
        </w:rPr>
        <w:t>重要流程：</w:t>
      </w:r>
      <w:r w:rsidRPr="0024794F">
        <w:rPr>
          <w:rFonts w:hint="eastAsia"/>
          <w:szCs w:val="16"/>
        </w:rPr>
        <w:t>设为封面，审核通过的照片才可以被设为封面，点击设为封面，在弹窗中选择确定，则该照片被设为机构封面照片</w:t>
      </w:r>
      <w:r>
        <w:rPr>
          <w:rFonts w:hint="eastAsia"/>
          <w:szCs w:val="16"/>
        </w:rPr>
        <w:t>。</w:t>
      </w:r>
    </w:p>
    <w:p w:rsidR="00BA67D0" w:rsidRPr="007D42C8" w:rsidRDefault="001E4E19" w:rsidP="00AA1151">
      <w:r>
        <w:rPr>
          <w:rFonts w:hint="eastAsia"/>
        </w:rPr>
        <w:t>4</w:t>
      </w:r>
      <w:r w:rsidR="007D42C8">
        <w:rPr>
          <w:rFonts w:hint="eastAsia"/>
        </w:rPr>
        <w:t>、</w:t>
      </w:r>
      <w:r w:rsidR="007D42C8">
        <w:t>UI</w:t>
      </w:r>
      <w:r w:rsidR="007D42C8">
        <w:t>示意图：</w:t>
      </w:r>
    </w:p>
    <w:p w:rsidR="001F363E" w:rsidRDefault="00696D15" w:rsidP="008E647C">
      <w:r>
        <w:rPr>
          <w:noProof/>
        </w:rPr>
        <w:lastRenderedPageBreak/>
        <w:drawing>
          <wp:inline distT="0" distB="0" distL="0" distR="0" wp14:anchorId="2E7D0685" wp14:editId="1A3D4FF8">
            <wp:extent cx="5274310" cy="43516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351655"/>
                    </a:xfrm>
                    <a:prstGeom prst="rect">
                      <a:avLst/>
                    </a:prstGeom>
                  </pic:spPr>
                </pic:pic>
              </a:graphicData>
            </a:graphic>
          </wp:inline>
        </w:drawing>
      </w:r>
    </w:p>
    <w:p w:rsidR="00696D15" w:rsidRDefault="00696D15" w:rsidP="001E4E19">
      <w:r>
        <w:rPr>
          <w:rFonts w:hint="eastAsia"/>
        </w:rPr>
        <w:t>说明</w:t>
      </w:r>
      <w:r>
        <w:t>：</w:t>
      </w:r>
    </w:p>
    <w:p w:rsidR="00320179" w:rsidRPr="001E4E19" w:rsidRDefault="00696D15" w:rsidP="00320179">
      <w:pPr>
        <w:ind w:firstLine="420"/>
      </w:pPr>
      <w:r>
        <w:rPr>
          <w:rFonts w:hint="eastAsia"/>
        </w:rPr>
        <w:t>（</w:t>
      </w:r>
      <w:r>
        <w:rPr>
          <w:rFonts w:hint="eastAsia"/>
        </w:rPr>
        <w:t>1</w:t>
      </w:r>
      <w:r>
        <w:t>）</w:t>
      </w:r>
      <w:r w:rsidR="001E4E19" w:rsidRPr="001E4E19">
        <w:rPr>
          <w:rFonts w:hint="eastAsia"/>
        </w:rPr>
        <w:t>照片</w:t>
      </w:r>
      <w:r w:rsidR="001E4E19" w:rsidRPr="001E4E19">
        <w:t>状态</w:t>
      </w:r>
      <w:r w:rsidR="001E4E19" w:rsidRPr="001E4E19">
        <w:rPr>
          <w:rFonts w:hint="eastAsia"/>
        </w:rPr>
        <w:t>，</w:t>
      </w:r>
      <w:r w:rsidR="000E485F">
        <w:t>包括</w:t>
      </w:r>
      <w:r w:rsidR="00320179">
        <w:rPr>
          <w:rFonts w:hint="eastAsia"/>
        </w:rPr>
        <w:t>待</w:t>
      </w:r>
      <w:r w:rsidR="001E4E19" w:rsidRPr="001E4E19">
        <w:t>审核和审核通过</w:t>
      </w:r>
      <w:r>
        <w:rPr>
          <w:rFonts w:hint="eastAsia"/>
        </w:rPr>
        <w:t>。</w:t>
      </w:r>
      <w:r w:rsidR="00320179">
        <w:rPr>
          <w:rFonts w:hint="eastAsia"/>
        </w:rPr>
        <w:t>可以选择切换标签</w:t>
      </w:r>
      <w:r w:rsidR="00320179">
        <w:t>来</w:t>
      </w:r>
      <w:r w:rsidR="00320179">
        <w:rPr>
          <w:rFonts w:hint="eastAsia"/>
        </w:rPr>
        <w:t>查看当前</w:t>
      </w:r>
      <w:r w:rsidR="00320179">
        <w:t>已审核与未审核的图片。</w:t>
      </w:r>
    </w:p>
    <w:p w:rsidR="001E4E19" w:rsidRPr="001E4E19" w:rsidRDefault="00696D15" w:rsidP="00CA619C">
      <w:pPr>
        <w:ind w:firstLine="420"/>
      </w:pPr>
      <w:r>
        <w:rPr>
          <w:rFonts w:hint="eastAsia"/>
        </w:rPr>
        <w:t>（</w:t>
      </w:r>
      <w:r>
        <w:rPr>
          <w:rFonts w:hint="eastAsia"/>
        </w:rPr>
        <w:t>2</w:t>
      </w:r>
      <w:r>
        <w:t>）</w:t>
      </w:r>
      <w:r w:rsidR="001E4E19" w:rsidRPr="001E4E19">
        <w:rPr>
          <w:rFonts w:hint="eastAsia"/>
        </w:rPr>
        <w:t>上传</w:t>
      </w:r>
      <w:r w:rsidR="001E4E19" w:rsidRPr="001E4E19">
        <w:t>照片，</w:t>
      </w:r>
      <w:r>
        <w:rPr>
          <w:rFonts w:hint="eastAsia"/>
        </w:rPr>
        <w:t>进入</w:t>
      </w:r>
      <w:r>
        <w:t>该机构上传图片页面。</w:t>
      </w:r>
      <w:r w:rsidRPr="001E4E19">
        <w:t xml:space="preserve"> </w:t>
      </w:r>
    </w:p>
    <w:p w:rsidR="007C0D23" w:rsidRDefault="00696D15" w:rsidP="00696D15">
      <w:pPr>
        <w:ind w:firstLine="420"/>
      </w:pPr>
      <w:r>
        <w:rPr>
          <w:rFonts w:hint="eastAsia"/>
        </w:rPr>
        <w:t>（</w:t>
      </w:r>
      <w:r w:rsidR="00CA619C">
        <w:rPr>
          <w:rFonts w:hint="eastAsia"/>
        </w:rPr>
        <w:t>3</w:t>
      </w:r>
      <w:r>
        <w:t>）</w:t>
      </w:r>
      <w:r w:rsidR="001E4E19" w:rsidRPr="001E4E19">
        <w:rPr>
          <w:rFonts w:hint="eastAsia"/>
        </w:rPr>
        <w:t>缩略图</w:t>
      </w:r>
      <w:r w:rsidR="001E4E19" w:rsidRPr="001E4E19">
        <w:t>，点击进入对应照片详情</w:t>
      </w:r>
      <w:r w:rsidR="001E4E19" w:rsidRPr="001E4E19">
        <w:rPr>
          <w:rFonts w:hint="eastAsia"/>
        </w:rPr>
        <w:t>/</w:t>
      </w:r>
      <w:r w:rsidR="001E4E19" w:rsidRPr="001E4E19">
        <w:rPr>
          <w:rFonts w:hint="eastAsia"/>
        </w:rPr>
        <w:t>修改</w:t>
      </w:r>
      <w:r w:rsidR="001E4E19" w:rsidRPr="001E4E19">
        <w:t>弹窗</w:t>
      </w:r>
      <w:r>
        <w:rPr>
          <w:rFonts w:hint="eastAsia"/>
        </w:rPr>
        <w:t>。</w:t>
      </w:r>
    </w:p>
    <w:p w:rsidR="00A44D9A" w:rsidRPr="001E4E19" w:rsidRDefault="00EC505F" w:rsidP="00EC505F">
      <w:pPr>
        <w:ind w:firstLine="420"/>
      </w:pPr>
      <w:r>
        <w:rPr>
          <w:rFonts w:hint="eastAsia"/>
        </w:rPr>
        <w:t>（</w:t>
      </w:r>
      <w:r>
        <w:rPr>
          <w:rFonts w:hint="eastAsia"/>
        </w:rPr>
        <w:t>4</w:t>
      </w:r>
      <w:r>
        <w:t>）</w:t>
      </w:r>
      <w:r w:rsidR="00A44D9A" w:rsidRPr="001E4E19">
        <w:t>单击展开</w:t>
      </w:r>
      <w:r w:rsidR="00A44D9A" w:rsidRPr="001E4E19">
        <w:rPr>
          <w:rFonts w:hint="eastAsia"/>
        </w:rPr>
        <w:t>功能</w:t>
      </w:r>
      <w:r w:rsidR="00A44D9A" w:rsidRPr="001E4E19">
        <w:t>按钮菜单，包括编辑</w:t>
      </w:r>
      <w:r w:rsidR="00A44D9A" w:rsidRPr="001E4E19">
        <w:rPr>
          <w:rFonts w:hint="eastAsia"/>
        </w:rPr>
        <w:t>/</w:t>
      </w:r>
      <w:r w:rsidR="00A44D9A" w:rsidRPr="001E4E19">
        <w:rPr>
          <w:rFonts w:hint="eastAsia"/>
        </w:rPr>
        <w:t>删除</w:t>
      </w:r>
      <w:r w:rsidR="00A44D9A" w:rsidRPr="001E4E19">
        <w:rPr>
          <w:rFonts w:hint="eastAsia"/>
        </w:rPr>
        <w:t>/</w:t>
      </w:r>
      <w:r w:rsidR="00A44D9A" w:rsidRPr="001E4E19">
        <w:rPr>
          <w:rFonts w:hint="eastAsia"/>
        </w:rPr>
        <w:t>审核</w:t>
      </w:r>
      <w:r w:rsidR="00A44D9A" w:rsidRPr="001E4E19">
        <w:rPr>
          <w:rFonts w:hint="eastAsia"/>
        </w:rPr>
        <w:t>/</w:t>
      </w:r>
      <w:r w:rsidR="00A44D9A" w:rsidRPr="001E4E19">
        <w:rPr>
          <w:rFonts w:hint="eastAsia"/>
        </w:rPr>
        <w:t>设为</w:t>
      </w:r>
      <w:r w:rsidR="00A44D9A" w:rsidRPr="001E4E19">
        <w:t>封面</w:t>
      </w:r>
      <w:r w:rsidR="00A44D9A">
        <w:rPr>
          <w:rFonts w:hint="eastAsia"/>
        </w:rPr>
        <w:t>。</w:t>
      </w:r>
      <w:r w:rsidR="00A44D9A">
        <w:t>其中</w:t>
      </w:r>
      <w:r w:rsidR="00A44D9A">
        <w:rPr>
          <w:rFonts w:hint="eastAsia"/>
        </w:rPr>
        <w:t>根据</w:t>
      </w:r>
      <w:r w:rsidR="00A44D9A">
        <w:t>图片不同状态显示不同菜单。当</w:t>
      </w:r>
      <w:r w:rsidR="00A44D9A">
        <w:rPr>
          <w:rFonts w:hint="eastAsia"/>
        </w:rPr>
        <w:t>图片</w:t>
      </w:r>
      <w:r w:rsidR="00A44D9A">
        <w:t>是封面时，只显示编辑和删除。当图片</w:t>
      </w:r>
      <w:r w:rsidR="00A44D9A">
        <w:rPr>
          <w:rFonts w:hint="eastAsia"/>
        </w:rPr>
        <w:t>审核通过</w:t>
      </w:r>
      <w:r w:rsidR="00A44D9A">
        <w:t>时，显示编辑</w:t>
      </w:r>
      <w:r w:rsidR="00A44D9A">
        <w:rPr>
          <w:rFonts w:hint="eastAsia"/>
        </w:rPr>
        <w:t>/</w:t>
      </w:r>
      <w:r w:rsidR="00A44D9A">
        <w:rPr>
          <w:rFonts w:hint="eastAsia"/>
        </w:rPr>
        <w:t>设为封面</w:t>
      </w:r>
      <w:r w:rsidR="00A44D9A">
        <w:rPr>
          <w:rFonts w:hint="eastAsia"/>
        </w:rPr>
        <w:t>/</w:t>
      </w:r>
      <w:r w:rsidR="00A44D9A">
        <w:rPr>
          <w:rFonts w:hint="eastAsia"/>
        </w:rPr>
        <w:t>删除</w:t>
      </w:r>
      <w:r w:rsidR="00A44D9A">
        <w:t>。当图片</w:t>
      </w:r>
      <w:r w:rsidR="00A44D9A">
        <w:rPr>
          <w:rFonts w:hint="eastAsia"/>
        </w:rPr>
        <w:t>为</w:t>
      </w:r>
      <w:r w:rsidR="00A44D9A">
        <w:t>未审核状态时，显示编辑</w:t>
      </w:r>
      <w:r w:rsidR="00A44D9A">
        <w:rPr>
          <w:rFonts w:hint="eastAsia"/>
        </w:rPr>
        <w:t>/</w:t>
      </w:r>
      <w:r w:rsidR="00A44D9A">
        <w:rPr>
          <w:rFonts w:hint="eastAsia"/>
        </w:rPr>
        <w:t>审核</w:t>
      </w:r>
      <w:r w:rsidR="00A44D9A">
        <w:rPr>
          <w:rFonts w:hint="eastAsia"/>
        </w:rPr>
        <w:t>/</w:t>
      </w:r>
      <w:r w:rsidR="00A44D9A">
        <w:rPr>
          <w:rFonts w:hint="eastAsia"/>
        </w:rPr>
        <w:t>删除</w:t>
      </w:r>
      <w:r w:rsidR="00A44D9A">
        <w:t>。</w:t>
      </w:r>
    </w:p>
    <w:p w:rsidR="00DC6250" w:rsidRDefault="005A36B8" w:rsidP="008E647C">
      <w:r>
        <w:rPr>
          <w:noProof/>
        </w:rPr>
        <w:drawing>
          <wp:inline distT="0" distB="0" distL="0" distR="0" wp14:anchorId="78A917CC" wp14:editId="2E709B23">
            <wp:extent cx="2714286" cy="166666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286" cy="1666667"/>
                    </a:xfrm>
                    <a:prstGeom prst="rect">
                      <a:avLst/>
                    </a:prstGeom>
                  </pic:spPr>
                </pic:pic>
              </a:graphicData>
            </a:graphic>
          </wp:inline>
        </w:drawing>
      </w:r>
    </w:p>
    <w:p w:rsidR="00497D1C" w:rsidRPr="001E4E19" w:rsidRDefault="00497D1C" w:rsidP="008E647C">
      <w:r>
        <w:tab/>
      </w:r>
      <w:r>
        <w:rPr>
          <w:rFonts w:hint="eastAsia"/>
        </w:rPr>
        <w:t>（</w:t>
      </w:r>
      <w:r>
        <w:rPr>
          <w:rFonts w:hint="eastAsia"/>
        </w:rPr>
        <w:t>5</w:t>
      </w:r>
      <w:r>
        <w:t>）</w:t>
      </w:r>
      <w:r w:rsidRPr="001E4E19">
        <w:t>点击设为封面</w:t>
      </w:r>
      <w:r w:rsidRPr="001E4E19">
        <w:rPr>
          <w:rFonts w:hint="eastAsia"/>
        </w:rPr>
        <w:t>并选择</w:t>
      </w:r>
      <w:r w:rsidRPr="001E4E19">
        <w:t>确认，则</w:t>
      </w:r>
      <w:r w:rsidRPr="001E4E19">
        <w:rPr>
          <w:rFonts w:hint="eastAsia"/>
        </w:rPr>
        <w:t>该</w:t>
      </w:r>
      <w:r w:rsidRPr="001E4E19">
        <w:t>照片被设为</w:t>
      </w:r>
      <w:r w:rsidRPr="001E4E19">
        <w:rPr>
          <w:rFonts w:hint="eastAsia"/>
        </w:rPr>
        <w:t>机构</w:t>
      </w:r>
      <w:r w:rsidRPr="001E4E19">
        <w:t>相册封面。</w:t>
      </w:r>
    </w:p>
    <w:p w:rsidR="00EC505F" w:rsidRDefault="00EC505F" w:rsidP="00EC505F">
      <w:pPr>
        <w:ind w:firstLine="420"/>
      </w:pPr>
      <w:r>
        <w:rPr>
          <w:rFonts w:hint="eastAsia"/>
        </w:rPr>
        <w:t>（</w:t>
      </w:r>
      <w:r w:rsidR="00A67691">
        <w:rPr>
          <w:rFonts w:hint="eastAsia"/>
        </w:rPr>
        <w:t>6</w:t>
      </w:r>
      <w:r>
        <w:t>）</w:t>
      </w:r>
      <w:r w:rsidRPr="001E4E19">
        <w:t>点击删除，弹窗提示是否删除</w:t>
      </w:r>
      <w:r w:rsidRPr="001E4E19">
        <w:rPr>
          <w:rFonts w:hint="eastAsia"/>
        </w:rPr>
        <w:t>当前照片</w:t>
      </w:r>
      <w:r>
        <w:rPr>
          <w:rFonts w:hint="eastAsia"/>
        </w:rPr>
        <w:t>。提示</w:t>
      </w:r>
      <w:r>
        <w:t>信息：</w:t>
      </w:r>
      <w:r>
        <w:rPr>
          <w:rFonts w:hint="eastAsia"/>
        </w:rPr>
        <w:t>是否确认删除照片记录？</w:t>
      </w:r>
    </w:p>
    <w:p w:rsidR="0024794F" w:rsidRPr="00EC505F" w:rsidRDefault="00EC505F" w:rsidP="00EC505F">
      <w:pPr>
        <w:ind w:firstLine="420"/>
      </w:pPr>
      <w:r>
        <w:rPr>
          <w:rFonts w:hint="eastAsia"/>
        </w:rPr>
        <w:t>封面照片被删除时，该相册首张照片将被设置为该机构封面照片。</w:t>
      </w:r>
    </w:p>
    <w:p w:rsidR="00A44D9A" w:rsidRDefault="00582382" w:rsidP="008E647C">
      <w:r>
        <w:tab/>
      </w:r>
      <w:r>
        <w:rPr>
          <w:rFonts w:hint="eastAsia"/>
        </w:rPr>
        <w:t>（</w:t>
      </w:r>
      <w:r w:rsidR="00A67691">
        <w:rPr>
          <w:rFonts w:hint="eastAsia"/>
        </w:rPr>
        <w:t>7</w:t>
      </w:r>
      <w:r>
        <w:t>）</w:t>
      </w:r>
      <w:r w:rsidR="00A44D9A" w:rsidRPr="001E4E19">
        <w:t>点击编辑，</w:t>
      </w:r>
      <w:r w:rsidR="00A44D9A" w:rsidRPr="001E4E19">
        <w:rPr>
          <w:rFonts w:hint="eastAsia"/>
        </w:rPr>
        <w:t>打开详情</w:t>
      </w:r>
      <w:r w:rsidR="00A44D9A" w:rsidRPr="001E4E19">
        <w:t>及编辑</w:t>
      </w:r>
      <w:r w:rsidR="00A44D9A" w:rsidRPr="001E4E19">
        <w:rPr>
          <w:rFonts w:hint="eastAsia"/>
        </w:rPr>
        <w:t>弹窗</w:t>
      </w:r>
      <w:r w:rsidR="00507790">
        <w:rPr>
          <w:rFonts w:hint="eastAsia"/>
        </w:rPr>
        <w:t>。</w:t>
      </w:r>
      <w:r w:rsidR="00507790">
        <w:t>可以对图片标题和描述进行修改</w:t>
      </w:r>
      <w:r w:rsidR="00507790">
        <w:rPr>
          <w:rFonts w:hint="eastAsia"/>
        </w:rPr>
        <w:t>。</w:t>
      </w:r>
      <w:r w:rsidR="00507790">
        <w:t>详情</w:t>
      </w:r>
      <w:r w:rsidR="00507790">
        <w:rPr>
          <w:rFonts w:hint="eastAsia"/>
        </w:rPr>
        <w:t>下面</w:t>
      </w:r>
      <w:r w:rsidR="00507790">
        <w:t>翻页列表支持翻页和点击切换图片。</w:t>
      </w:r>
    </w:p>
    <w:p w:rsidR="00DC6250" w:rsidRPr="008B5B2E" w:rsidRDefault="005A36B8" w:rsidP="00DC6250">
      <w:r>
        <w:rPr>
          <w:noProof/>
        </w:rPr>
        <w:lastRenderedPageBreak/>
        <w:drawing>
          <wp:inline distT="0" distB="0" distL="0" distR="0" wp14:anchorId="227EDC45" wp14:editId="1F67C100">
            <wp:extent cx="5274310" cy="42932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93235"/>
                    </a:xfrm>
                    <a:prstGeom prst="rect">
                      <a:avLst/>
                    </a:prstGeom>
                  </pic:spPr>
                </pic:pic>
              </a:graphicData>
            </a:graphic>
          </wp:inline>
        </w:drawing>
      </w:r>
    </w:p>
    <w:p w:rsidR="00DC6250" w:rsidRDefault="00582382" w:rsidP="00DC6250">
      <w:pPr>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hint="eastAsia"/>
          <w:szCs w:val="22"/>
        </w:rPr>
        <w:t>（</w:t>
      </w:r>
      <w:r w:rsidR="00A67691">
        <w:rPr>
          <w:rFonts w:asciiTheme="minorHAnsi" w:eastAsiaTheme="minorEastAsia" w:hAnsiTheme="minorHAnsi" w:cstheme="minorBidi" w:hint="eastAsia"/>
          <w:szCs w:val="22"/>
        </w:rPr>
        <w:t>8</w:t>
      </w:r>
      <w:r>
        <w:rPr>
          <w:rFonts w:asciiTheme="minorHAnsi" w:eastAsiaTheme="minorEastAsia" w:hAnsiTheme="minorHAnsi" w:cstheme="minorBidi"/>
          <w:szCs w:val="22"/>
        </w:rPr>
        <w:t>）</w:t>
      </w:r>
      <w:r w:rsidRPr="001E4E19">
        <w:t>点击审核</w:t>
      </w:r>
      <w:r w:rsidRPr="001E4E19">
        <w:rPr>
          <w:rFonts w:hint="eastAsia"/>
        </w:rPr>
        <w:t>，可</w:t>
      </w:r>
      <w:r w:rsidRPr="001E4E19">
        <w:t>选择审核通过</w:t>
      </w:r>
      <w:r w:rsidRPr="001E4E19">
        <w:t>/</w:t>
      </w:r>
      <w:r>
        <w:rPr>
          <w:rFonts w:hint="eastAsia"/>
        </w:rPr>
        <w:t>放弃图片</w:t>
      </w:r>
      <w:r>
        <w:t>。审核</w:t>
      </w:r>
      <w:r>
        <w:rPr>
          <w:rFonts w:hint="eastAsia"/>
        </w:rPr>
        <w:t>图片同时</w:t>
      </w:r>
      <w:r>
        <w:t>，可以对图片标题和描述进行修改。审核通过</w:t>
      </w:r>
      <w:r>
        <w:rPr>
          <w:rFonts w:hint="eastAsia"/>
        </w:rPr>
        <w:t>的</w:t>
      </w:r>
      <w:r>
        <w:t>图片可以展示在</w:t>
      </w:r>
      <w:r>
        <w:rPr>
          <w:rFonts w:hint="eastAsia"/>
        </w:rPr>
        <w:t>访客</w:t>
      </w:r>
      <w:r>
        <w:t>查看的</w:t>
      </w:r>
      <w:r>
        <w:rPr>
          <w:rFonts w:hint="eastAsia"/>
        </w:rPr>
        <w:t>机构</w:t>
      </w:r>
      <w:r>
        <w:t>相册中。</w:t>
      </w:r>
    </w:p>
    <w:p w:rsidR="00DC6250" w:rsidRDefault="005A36B8" w:rsidP="00DC6250">
      <w:pPr>
        <w:rPr>
          <w:rFonts w:asciiTheme="minorHAnsi" w:eastAsiaTheme="minorEastAsia" w:hAnsiTheme="minorHAnsi" w:cstheme="minorBidi"/>
          <w:szCs w:val="22"/>
        </w:rPr>
      </w:pPr>
      <w:r>
        <w:rPr>
          <w:noProof/>
        </w:rPr>
        <w:drawing>
          <wp:inline distT="0" distB="0" distL="0" distR="0" wp14:anchorId="2322E501" wp14:editId="16AC6C4B">
            <wp:extent cx="5274310" cy="3472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72180"/>
                    </a:xfrm>
                    <a:prstGeom prst="rect">
                      <a:avLst/>
                    </a:prstGeom>
                  </pic:spPr>
                </pic:pic>
              </a:graphicData>
            </a:graphic>
          </wp:inline>
        </w:drawing>
      </w:r>
    </w:p>
    <w:p w:rsidR="00DC6250" w:rsidRDefault="00DC6250" w:rsidP="008E647C"/>
    <w:p w:rsidR="00D23274" w:rsidRDefault="00D23274" w:rsidP="00D23274">
      <w:pPr>
        <w:pStyle w:val="3"/>
      </w:pPr>
      <w:r>
        <w:rPr>
          <w:rFonts w:ascii="宋体" w:hAnsi="宋体" w:hint="eastAsia"/>
          <w:sz w:val="24"/>
          <w:szCs w:val="24"/>
        </w:rPr>
        <w:lastRenderedPageBreak/>
        <w:t>5.2.12</w:t>
      </w:r>
      <w:r>
        <w:rPr>
          <w:rFonts w:ascii="宋体" w:hAnsi="宋体"/>
          <w:sz w:val="24"/>
          <w:szCs w:val="24"/>
        </w:rPr>
        <w:t xml:space="preserve"> </w:t>
      </w:r>
      <w:r>
        <w:rPr>
          <w:rFonts w:hint="eastAsia"/>
        </w:rPr>
        <w:t>前台机构</w:t>
      </w:r>
      <w:r w:rsidR="0060636A">
        <w:rPr>
          <w:rFonts w:hint="eastAsia"/>
        </w:rPr>
        <w:t>用户</w:t>
      </w:r>
      <w:r>
        <w:rPr>
          <w:rFonts w:hint="eastAsia"/>
        </w:rPr>
        <w:t>中心机构信息</w:t>
      </w:r>
    </w:p>
    <w:p w:rsidR="00D23274" w:rsidRDefault="00D23274" w:rsidP="00D23274">
      <w:pPr>
        <w:rPr>
          <w:szCs w:val="16"/>
        </w:rPr>
      </w:pPr>
      <w:r>
        <w:t>1</w:t>
      </w:r>
      <w:r>
        <w:rPr>
          <w:rFonts w:hint="eastAsia"/>
        </w:rPr>
        <w:t>、简要说明</w:t>
      </w:r>
      <w:r>
        <w:t>：</w:t>
      </w:r>
      <w:r w:rsidR="00556717" w:rsidRPr="002A1F67">
        <w:rPr>
          <w:rFonts w:hint="eastAsia"/>
          <w:szCs w:val="16"/>
        </w:rPr>
        <w:t>展示</w:t>
      </w:r>
      <w:r w:rsidR="00556717">
        <w:rPr>
          <w:szCs w:val="16"/>
        </w:rPr>
        <w:t>该机构相关信息</w:t>
      </w:r>
      <w:r>
        <w:rPr>
          <w:rFonts w:hint="eastAsia"/>
        </w:rPr>
        <w:t>。</w:t>
      </w:r>
    </w:p>
    <w:p w:rsidR="00D23274" w:rsidRDefault="00D23274" w:rsidP="00D23274">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D23274" w:rsidRDefault="00D23274" w:rsidP="00D23274">
      <w:pPr>
        <w:rPr>
          <w:szCs w:val="16"/>
        </w:rPr>
      </w:pPr>
      <w:r>
        <w:rPr>
          <w:rFonts w:hint="eastAsia"/>
          <w:szCs w:val="16"/>
        </w:rPr>
        <w:t>3</w:t>
      </w:r>
      <w:r>
        <w:rPr>
          <w:rFonts w:hint="eastAsia"/>
          <w:szCs w:val="16"/>
        </w:rPr>
        <w:t>、</w:t>
      </w:r>
      <w:r>
        <w:rPr>
          <w:szCs w:val="16"/>
        </w:rPr>
        <w:t>重要流程：</w:t>
      </w:r>
      <w:r w:rsidR="006D7E32" w:rsidRPr="002A1F67">
        <w:rPr>
          <w:rFonts w:hint="eastAsia"/>
          <w:szCs w:val="16"/>
        </w:rPr>
        <w:t>已登录</w:t>
      </w:r>
      <w:r w:rsidR="006D7E32" w:rsidRPr="002A1F67">
        <w:rPr>
          <w:szCs w:val="16"/>
        </w:rPr>
        <w:t>状态</w:t>
      </w:r>
      <w:r w:rsidR="006D7E32" w:rsidRPr="002A1F67">
        <w:rPr>
          <w:rFonts w:hint="eastAsia"/>
          <w:szCs w:val="16"/>
        </w:rPr>
        <w:t>、</w:t>
      </w:r>
      <w:r w:rsidR="006D7E32" w:rsidRPr="002A1F67">
        <w:rPr>
          <w:szCs w:val="16"/>
        </w:rPr>
        <w:t>进入</w:t>
      </w:r>
      <w:r w:rsidR="006D7E32" w:rsidRPr="002A1F67">
        <w:rPr>
          <w:rFonts w:hint="eastAsia"/>
          <w:szCs w:val="16"/>
        </w:rPr>
        <w:t>机构用户中心</w:t>
      </w:r>
      <w:r w:rsidR="006D7E32">
        <w:rPr>
          <w:rFonts w:hint="eastAsia"/>
          <w:szCs w:val="16"/>
        </w:rPr>
        <w:t>。</w:t>
      </w:r>
    </w:p>
    <w:p w:rsidR="00556717" w:rsidRDefault="00C86D61" w:rsidP="00D23274">
      <w:pPr>
        <w:rPr>
          <w:szCs w:val="16"/>
        </w:rPr>
      </w:pPr>
      <w:r>
        <w:rPr>
          <w:rFonts w:hint="eastAsia"/>
          <w:szCs w:val="16"/>
        </w:rPr>
        <w:t>4</w:t>
      </w:r>
      <w:r>
        <w:rPr>
          <w:rFonts w:hint="eastAsia"/>
          <w:szCs w:val="16"/>
        </w:rPr>
        <w:t>、</w:t>
      </w:r>
      <w:r>
        <w:rPr>
          <w:szCs w:val="16"/>
        </w:rPr>
        <w:t>UI</w:t>
      </w:r>
      <w:r>
        <w:rPr>
          <w:szCs w:val="16"/>
        </w:rPr>
        <w:t>示意图：</w:t>
      </w:r>
    </w:p>
    <w:p w:rsidR="00556717" w:rsidRDefault="00C86D61" w:rsidP="00D23274">
      <w:pPr>
        <w:rPr>
          <w:szCs w:val="16"/>
        </w:rPr>
      </w:pPr>
      <w:r>
        <w:rPr>
          <w:noProof/>
        </w:rPr>
        <w:drawing>
          <wp:inline distT="0" distB="0" distL="0" distR="0" wp14:anchorId="30916504" wp14:editId="51D0E3C1">
            <wp:extent cx="5274310" cy="4120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20515"/>
                    </a:xfrm>
                    <a:prstGeom prst="rect">
                      <a:avLst/>
                    </a:prstGeom>
                  </pic:spPr>
                </pic:pic>
              </a:graphicData>
            </a:graphic>
          </wp:inline>
        </w:drawing>
      </w:r>
    </w:p>
    <w:p w:rsidR="00C86D61" w:rsidRDefault="00C86D61" w:rsidP="00D23274">
      <w:pPr>
        <w:rPr>
          <w:szCs w:val="16"/>
        </w:rPr>
      </w:pPr>
      <w:r>
        <w:rPr>
          <w:rFonts w:hint="eastAsia"/>
          <w:szCs w:val="16"/>
        </w:rPr>
        <w:t>说明</w:t>
      </w:r>
      <w:r>
        <w:rPr>
          <w:szCs w:val="16"/>
        </w:rPr>
        <w:t>：</w:t>
      </w:r>
    </w:p>
    <w:p w:rsidR="00C86D61" w:rsidRPr="00C86D61" w:rsidRDefault="00C86D61" w:rsidP="00C86D61">
      <w:r w:rsidRPr="00C86D61">
        <w:tab/>
      </w:r>
      <w:r w:rsidRPr="00C86D61">
        <w:rPr>
          <w:rFonts w:hint="eastAsia"/>
        </w:rPr>
        <w:t>（</w:t>
      </w:r>
      <w:r w:rsidRPr="00C86D61">
        <w:rPr>
          <w:rFonts w:hint="eastAsia"/>
        </w:rPr>
        <w:t>1</w:t>
      </w:r>
      <w:r w:rsidRPr="00C86D61">
        <w:t>）</w:t>
      </w:r>
      <w:r w:rsidRPr="00C86D61">
        <w:rPr>
          <w:rFonts w:hint="eastAsia"/>
        </w:rPr>
        <w:t>机构信息</w:t>
      </w:r>
      <w:r w:rsidRPr="00C86D61">
        <w:t>，包括该机构</w:t>
      </w:r>
      <w:r w:rsidRPr="00C86D61">
        <w:rPr>
          <w:rFonts w:hint="eastAsia"/>
        </w:rPr>
        <w:t>机构名称</w:t>
      </w:r>
      <w:r w:rsidRPr="00C86D61">
        <w:t>、机构类型、教学学段、所在地址、详细地址、联系电话、官网</w:t>
      </w:r>
      <w:r w:rsidRPr="00C86D61">
        <w:rPr>
          <w:rFonts w:hint="eastAsia"/>
        </w:rPr>
        <w:t>、机构</w:t>
      </w:r>
      <w:r w:rsidRPr="00C86D61">
        <w:t>介绍</w:t>
      </w:r>
      <w:r>
        <w:rPr>
          <w:rFonts w:hint="eastAsia"/>
        </w:rPr>
        <w:t>。</w:t>
      </w:r>
    </w:p>
    <w:p w:rsidR="00C86D61" w:rsidRDefault="00C86D61" w:rsidP="00C86D61">
      <w:pPr>
        <w:ind w:firstLine="420"/>
      </w:pPr>
      <w:r>
        <w:rPr>
          <w:rFonts w:hint="eastAsia"/>
        </w:rPr>
        <w:t>（</w:t>
      </w:r>
      <w:r>
        <w:rPr>
          <w:rFonts w:hint="eastAsia"/>
        </w:rPr>
        <w:t>2</w:t>
      </w:r>
      <w:r>
        <w:t>）</w:t>
      </w:r>
      <w:r w:rsidRPr="00C86D61">
        <w:rPr>
          <w:rFonts w:hint="eastAsia"/>
        </w:rPr>
        <w:t>修改</w:t>
      </w:r>
      <w:r w:rsidRPr="00C86D61">
        <w:t>，点击修改进入机构信息修改页面</w:t>
      </w:r>
      <w:r>
        <w:rPr>
          <w:rFonts w:hint="eastAsia"/>
        </w:rPr>
        <w:t>。</w:t>
      </w:r>
    </w:p>
    <w:p w:rsidR="00CF62C5" w:rsidRDefault="00CF62C5" w:rsidP="00CF62C5">
      <w:pPr>
        <w:pStyle w:val="3"/>
      </w:pPr>
      <w:r>
        <w:rPr>
          <w:rFonts w:ascii="宋体" w:hAnsi="宋体" w:hint="eastAsia"/>
          <w:sz w:val="24"/>
          <w:szCs w:val="24"/>
        </w:rPr>
        <w:t>5.2.13</w:t>
      </w:r>
      <w:r>
        <w:rPr>
          <w:rFonts w:ascii="宋体" w:hAnsi="宋体"/>
          <w:sz w:val="24"/>
          <w:szCs w:val="24"/>
        </w:rPr>
        <w:t xml:space="preserve"> </w:t>
      </w:r>
      <w:r>
        <w:rPr>
          <w:rFonts w:hint="eastAsia"/>
        </w:rPr>
        <w:t>前台机构用户中心修改机构信息</w:t>
      </w:r>
    </w:p>
    <w:p w:rsidR="00CF62C5" w:rsidRDefault="00CF62C5" w:rsidP="00CF62C5">
      <w:pPr>
        <w:rPr>
          <w:szCs w:val="16"/>
        </w:rPr>
      </w:pPr>
      <w:r>
        <w:t>1</w:t>
      </w:r>
      <w:r>
        <w:rPr>
          <w:rFonts w:hint="eastAsia"/>
        </w:rPr>
        <w:t>、简要说明</w:t>
      </w:r>
      <w:r>
        <w:t>：</w:t>
      </w:r>
      <w:r>
        <w:rPr>
          <w:rFonts w:hint="eastAsia"/>
          <w:szCs w:val="16"/>
        </w:rPr>
        <w:t>修改</w:t>
      </w:r>
      <w:r>
        <w:rPr>
          <w:szCs w:val="16"/>
        </w:rPr>
        <w:t>该机构相关信息</w:t>
      </w:r>
      <w:r>
        <w:rPr>
          <w:rFonts w:hint="eastAsia"/>
        </w:rPr>
        <w:t>。</w:t>
      </w:r>
    </w:p>
    <w:p w:rsidR="00CF62C5" w:rsidRDefault="00CF62C5" w:rsidP="00CF62C5">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CF62C5" w:rsidRDefault="00CF62C5" w:rsidP="00CF62C5">
      <w:pPr>
        <w:rPr>
          <w:szCs w:val="16"/>
        </w:rPr>
      </w:pPr>
      <w:r>
        <w:rPr>
          <w:rFonts w:hint="eastAsia"/>
          <w:szCs w:val="16"/>
        </w:rPr>
        <w:t>3</w:t>
      </w:r>
      <w:r>
        <w:rPr>
          <w:rFonts w:hint="eastAsia"/>
          <w:szCs w:val="16"/>
        </w:rPr>
        <w:t>、</w:t>
      </w:r>
      <w:r>
        <w:rPr>
          <w:szCs w:val="16"/>
        </w:rPr>
        <w:t>重要流程：</w:t>
      </w:r>
      <w:r w:rsidRPr="002A1F67">
        <w:rPr>
          <w:rFonts w:hint="eastAsia"/>
          <w:szCs w:val="16"/>
        </w:rPr>
        <w:t>已登录</w:t>
      </w:r>
      <w:r w:rsidRPr="002A1F67">
        <w:rPr>
          <w:szCs w:val="16"/>
        </w:rPr>
        <w:t>状态</w:t>
      </w:r>
      <w:r w:rsidRPr="002A1F67">
        <w:rPr>
          <w:rFonts w:hint="eastAsia"/>
          <w:szCs w:val="16"/>
        </w:rPr>
        <w:t>、</w:t>
      </w:r>
      <w:r w:rsidRPr="002A1F67">
        <w:rPr>
          <w:szCs w:val="16"/>
        </w:rPr>
        <w:t>进入</w:t>
      </w:r>
      <w:r w:rsidRPr="002A1F67">
        <w:rPr>
          <w:rFonts w:hint="eastAsia"/>
          <w:szCs w:val="16"/>
        </w:rPr>
        <w:t>机构用户中心</w:t>
      </w:r>
      <w:r>
        <w:rPr>
          <w:rFonts w:hint="eastAsia"/>
          <w:szCs w:val="16"/>
        </w:rPr>
        <w:t>。</w:t>
      </w:r>
    </w:p>
    <w:p w:rsidR="00CF62C5" w:rsidRDefault="00CF62C5" w:rsidP="00CF62C5">
      <w:pPr>
        <w:rPr>
          <w:szCs w:val="16"/>
        </w:rPr>
      </w:pPr>
      <w:r>
        <w:rPr>
          <w:rFonts w:hint="eastAsia"/>
          <w:szCs w:val="16"/>
        </w:rPr>
        <w:t>4</w:t>
      </w:r>
      <w:r>
        <w:rPr>
          <w:rFonts w:hint="eastAsia"/>
          <w:szCs w:val="16"/>
        </w:rPr>
        <w:t>、</w:t>
      </w:r>
      <w:r>
        <w:rPr>
          <w:szCs w:val="16"/>
        </w:rPr>
        <w:t>UI</w:t>
      </w:r>
      <w:r>
        <w:rPr>
          <w:szCs w:val="16"/>
        </w:rPr>
        <w:t>示意图：</w:t>
      </w:r>
    </w:p>
    <w:p w:rsidR="00CF62C5" w:rsidRPr="00C86D61" w:rsidRDefault="00CF62C5" w:rsidP="00C86D61">
      <w:pPr>
        <w:ind w:firstLine="420"/>
      </w:pPr>
    </w:p>
    <w:p w:rsidR="00556717" w:rsidRDefault="00EF3A07" w:rsidP="00D23274">
      <w:r>
        <w:rPr>
          <w:noProof/>
        </w:rPr>
        <w:lastRenderedPageBreak/>
        <w:drawing>
          <wp:inline distT="0" distB="0" distL="0" distR="0" wp14:anchorId="366E26B2" wp14:editId="0EFA9912">
            <wp:extent cx="5274310" cy="44557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455795"/>
                    </a:xfrm>
                    <a:prstGeom prst="rect">
                      <a:avLst/>
                    </a:prstGeom>
                  </pic:spPr>
                </pic:pic>
              </a:graphicData>
            </a:graphic>
          </wp:inline>
        </w:drawing>
      </w:r>
    </w:p>
    <w:p w:rsidR="00EF3A07" w:rsidRDefault="00EF3A07" w:rsidP="00D23274">
      <w:r>
        <w:rPr>
          <w:rFonts w:hint="eastAsia"/>
        </w:rPr>
        <w:t>说明</w:t>
      </w:r>
      <w:r>
        <w:t>：</w:t>
      </w:r>
    </w:p>
    <w:p w:rsidR="00EF3A07" w:rsidRDefault="00EF3A07" w:rsidP="00D23274">
      <w:r>
        <w:tab/>
      </w:r>
      <w:r>
        <w:rPr>
          <w:rFonts w:hint="eastAsia"/>
        </w:rPr>
        <w:t>（</w:t>
      </w:r>
      <w:r>
        <w:rPr>
          <w:rFonts w:hint="eastAsia"/>
        </w:rPr>
        <w:t>1</w:t>
      </w:r>
      <w:r>
        <w:t>）</w:t>
      </w:r>
      <w:r>
        <w:rPr>
          <w:rFonts w:hint="eastAsia"/>
        </w:rPr>
        <w:t>经纬</w:t>
      </w:r>
      <w:r>
        <w:t>度：</w:t>
      </w:r>
      <w:r>
        <w:rPr>
          <w:rFonts w:hint="eastAsia"/>
        </w:rPr>
        <w:t>文本框</w:t>
      </w:r>
      <w:r>
        <w:t>不可编辑。点击地图，弹出地图详情。选择地标</w:t>
      </w:r>
      <w:r>
        <w:rPr>
          <w:rFonts w:hint="eastAsia"/>
        </w:rPr>
        <w:t>，</w:t>
      </w:r>
      <w:r>
        <w:t>自动填充经纬度。</w:t>
      </w:r>
    </w:p>
    <w:p w:rsidR="000E2E44" w:rsidRDefault="000E2E44" w:rsidP="00D23274">
      <w:r>
        <w:tab/>
      </w:r>
      <w:r>
        <w:rPr>
          <w:rFonts w:hint="eastAsia"/>
        </w:rPr>
        <w:t>（</w:t>
      </w:r>
      <w:r>
        <w:rPr>
          <w:rFonts w:hint="eastAsia"/>
        </w:rPr>
        <w:t>2</w:t>
      </w:r>
      <w:r>
        <w:t>）</w:t>
      </w:r>
      <w:r>
        <w:rPr>
          <w:rFonts w:hint="eastAsia"/>
        </w:rPr>
        <w:t>保存</w:t>
      </w:r>
      <w:r>
        <w:t>：</w:t>
      </w:r>
      <w:r>
        <w:rPr>
          <w:rFonts w:hint="eastAsia"/>
        </w:rPr>
        <w:t>点击</w:t>
      </w:r>
      <w:r>
        <w:t>保存</w:t>
      </w:r>
      <w:r>
        <w:rPr>
          <w:rFonts w:hint="eastAsia"/>
        </w:rPr>
        <w:t>，</w:t>
      </w:r>
      <w:r>
        <w:t>校验信息格式是否正确，如手机号格式，官网格式等。</w:t>
      </w:r>
    </w:p>
    <w:p w:rsidR="002269FD" w:rsidRDefault="00EB5444" w:rsidP="00D23274">
      <w:r>
        <w:rPr>
          <w:rFonts w:hint="eastAsia"/>
        </w:rPr>
        <w:t>5</w:t>
      </w:r>
      <w:r>
        <w:rPr>
          <w:rFonts w:hint="eastAsia"/>
        </w:rPr>
        <w:t>、</w:t>
      </w:r>
      <w:r>
        <w:t>界面</w:t>
      </w:r>
      <w:r>
        <w:rPr>
          <w:rFonts w:hint="eastAsia"/>
        </w:rPr>
        <w:t>元素</w:t>
      </w:r>
      <w:r>
        <w:t>—</w:t>
      </w:r>
      <w:r>
        <w:t>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2080"/>
        <w:gridCol w:w="992"/>
        <w:gridCol w:w="1134"/>
        <w:gridCol w:w="3579"/>
      </w:tblGrid>
      <w:tr w:rsidR="00EB5444" w:rsidRPr="002A1F67" w:rsidTr="00BA5148">
        <w:trPr>
          <w:trHeight w:val="286"/>
        </w:trPr>
        <w:tc>
          <w:tcPr>
            <w:tcW w:w="1459" w:type="dxa"/>
            <w:shd w:val="clear" w:color="auto" w:fill="auto"/>
          </w:tcPr>
          <w:p w:rsidR="00EB5444" w:rsidRPr="002A1F67" w:rsidRDefault="00EB5444" w:rsidP="00DF7AB1">
            <w:pPr>
              <w:jc w:val="center"/>
              <w:rPr>
                <w:szCs w:val="16"/>
              </w:rPr>
            </w:pPr>
            <w:r w:rsidRPr="002A1F67">
              <w:rPr>
                <w:rFonts w:hint="eastAsia"/>
                <w:szCs w:val="16"/>
              </w:rPr>
              <w:t>名称</w:t>
            </w:r>
          </w:p>
        </w:tc>
        <w:tc>
          <w:tcPr>
            <w:tcW w:w="2080" w:type="dxa"/>
            <w:shd w:val="clear" w:color="auto" w:fill="auto"/>
          </w:tcPr>
          <w:p w:rsidR="00EB5444" w:rsidRPr="002A1F67" w:rsidRDefault="00EB5444" w:rsidP="00DF7AB1">
            <w:pPr>
              <w:jc w:val="center"/>
              <w:rPr>
                <w:szCs w:val="16"/>
              </w:rPr>
            </w:pPr>
            <w:r w:rsidRPr="002A1F67">
              <w:rPr>
                <w:rFonts w:hint="eastAsia"/>
                <w:szCs w:val="16"/>
              </w:rPr>
              <w:t>类型</w:t>
            </w:r>
            <w:r w:rsidRPr="002A1F67">
              <w:rPr>
                <w:rFonts w:hint="eastAsia"/>
                <w:szCs w:val="16"/>
              </w:rPr>
              <w:t>|</w:t>
            </w:r>
            <w:r w:rsidRPr="002A1F67">
              <w:rPr>
                <w:rFonts w:hint="eastAsia"/>
                <w:szCs w:val="16"/>
              </w:rPr>
              <w:t>长度</w:t>
            </w:r>
          </w:p>
        </w:tc>
        <w:tc>
          <w:tcPr>
            <w:tcW w:w="992" w:type="dxa"/>
            <w:shd w:val="clear" w:color="auto" w:fill="auto"/>
          </w:tcPr>
          <w:p w:rsidR="00EB5444" w:rsidRPr="002A1F67" w:rsidRDefault="00EB5444" w:rsidP="00DF7AB1">
            <w:pPr>
              <w:jc w:val="center"/>
              <w:rPr>
                <w:szCs w:val="16"/>
              </w:rPr>
            </w:pPr>
            <w:r w:rsidRPr="002A1F67">
              <w:rPr>
                <w:rFonts w:hint="eastAsia"/>
                <w:szCs w:val="16"/>
              </w:rPr>
              <w:t>必填</w:t>
            </w:r>
          </w:p>
        </w:tc>
        <w:tc>
          <w:tcPr>
            <w:tcW w:w="1134" w:type="dxa"/>
            <w:shd w:val="clear" w:color="auto" w:fill="auto"/>
          </w:tcPr>
          <w:p w:rsidR="00EB5444" w:rsidRPr="002A1F67" w:rsidRDefault="00EB5444" w:rsidP="00DF7AB1">
            <w:pPr>
              <w:jc w:val="center"/>
              <w:rPr>
                <w:szCs w:val="16"/>
              </w:rPr>
            </w:pPr>
            <w:r w:rsidRPr="002A1F67">
              <w:rPr>
                <w:rFonts w:hint="eastAsia"/>
                <w:szCs w:val="16"/>
              </w:rPr>
              <w:t>默认值</w:t>
            </w:r>
          </w:p>
        </w:tc>
        <w:tc>
          <w:tcPr>
            <w:tcW w:w="3579" w:type="dxa"/>
            <w:shd w:val="clear" w:color="auto" w:fill="auto"/>
          </w:tcPr>
          <w:p w:rsidR="00EB5444" w:rsidRPr="002A1F67" w:rsidRDefault="00EB5444" w:rsidP="00DF7AB1">
            <w:pPr>
              <w:jc w:val="center"/>
              <w:rPr>
                <w:szCs w:val="16"/>
              </w:rPr>
            </w:pPr>
            <w:r w:rsidRPr="002A1F67">
              <w:rPr>
                <w:rFonts w:hint="eastAsia"/>
                <w:szCs w:val="16"/>
              </w:rPr>
              <w:t>规则</w:t>
            </w:r>
          </w:p>
        </w:tc>
      </w:tr>
      <w:tr w:rsidR="00EB5444" w:rsidRPr="002A1F67" w:rsidTr="00BA5148">
        <w:trPr>
          <w:trHeight w:val="286"/>
        </w:trPr>
        <w:tc>
          <w:tcPr>
            <w:tcW w:w="1459" w:type="dxa"/>
            <w:shd w:val="clear" w:color="auto" w:fill="auto"/>
          </w:tcPr>
          <w:p w:rsidR="00EB5444" w:rsidRPr="00446FE9" w:rsidRDefault="00EB5444" w:rsidP="00DF7AB1">
            <w:r>
              <w:rPr>
                <w:rFonts w:hint="eastAsia"/>
              </w:rPr>
              <w:t>机构</w:t>
            </w:r>
            <w:r>
              <w:t>名称</w:t>
            </w:r>
          </w:p>
        </w:tc>
        <w:tc>
          <w:tcPr>
            <w:tcW w:w="2080" w:type="dxa"/>
            <w:shd w:val="clear" w:color="auto" w:fill="auto"/>
          </w:tcPr>
          <w:p w:rsidR="00EB5444" w:rsidRDefault="00EB5444" w:rsidP="00DF7AB1">
            <w:r>
              <w:rPr>
                <w:rFonts w:hint="eastAsia"/>
              </w:rPr>
              <w:t>单行文本</w:t>
            </w:r>
          </w:p>
          <w:p w:rsidR="00EB5444" w:rsidRPr="00446FE9" w:rsidRDefault="00EB5444" w:rsidP="00DF7AB1">
            <w:r>
              <w:rPr>
                <w:rFonts w:hint="eastAsia"/>
              </w:rPr>
              <w:t>0</w:t>
            </w:r>
            <w:r>
              <w:rPr>
                <w:rFonts w:hint="eastAsia"/>
              </w:rPr>
              <w:t>＜长度≤</w:t>
            </w:r>
            <w:r>
              <w:rPr>
                <w:rFonts w:hint="eastAsia"/>
              </w:rPr>
              <w:t>40</w:t>
            </w:r>
            <w:r>
              <w:rPr>
                <w:rFonts w:hint="eastAsia"/>
              </w:rPr>
              <w:t>字符</w:t>
            </w:r>
          </w:p>
        </w:tc>
        <w:tc>
          <w:tcPr>
            <w:tcW w:w="992" w:type="dxa"/>
            <w:shd w:val="clear" w:color="auto" w:fill="auto"/>
          </w:tcPr>
          <w:p w:rsidR="00EB5444" w:rsidRPr="00446FE9" w:rsidRDefault="00EB5444" w:rsidP="00DF7AB1">
            <w:r>
              <w:rPr>
                <w:rFonts w:hint="eastAsia"/>
              </w:rPr>
              <w:t>Y</w:t>
            </w:r>
          </w:p>
        </w:tc>
        <w:tc>
          <w:tcPr>
            <w:tcW w:w="1134" w:type="dxa"/>
            <w:shd w:val="clear" w:color="auto" w:fill="auto"/>
          </w:tcPr>
          <w:p w:rsidR="00EB5444" w:rsidRPr="00EB5444" w:rsidRDefault="00EB5444" w:rsidP="00DF7AB1">
            <w:pPr>
              <w:rPr>
                <w:szCs w:val="16"/>
              </w:rPr>
            </w:pPr>
          </w:p>
        </w:tc>
        <w:tc>
          <w:tcPr>
            <w:tcW w:w="3579" w:type="dxa"/>
            <w:shd w:val="clear" w:color="auto" w:fill="auto"/>
          </w:tcPr>
          <w:p w:rsidR="00EB5444" w:rsidRPr="00EB5444" w:rsidRDefault="00EB5444" w:rsidP="00EB5444">
            <w:pPr>
              <w:widowControl/>
              <w:jc w:val="left"/>
              <w:rPr>
                <w:szCs w:val="16"/>
              </w:rPr>
            </w:pPr>
            <w:r>
              <w:rPr>
                <w:rFonts w:hint="eastAsia"/>
                <w:szCs w:val="16"/>
              </w:rPr>
              <w:t>1</w:t>
            </w:r>
            <w:r>
              <w:rPr>
                <w:rFonts w:hint="eastAsia"/>
                <w:szCs w:val="16"/>
              </w:rPr>
              <w:t>、</w:t>
            </w:r>
            <w:r w:rsidRPr="00EB5444">
              <w:rPr>
                <w:rFonts w:hint="eastAsia"/>
                <w:szCs w:val="16"/>
              </w:rPr>
              <w:t>不可</w:t>
            </w:r>
            <w:r w:rsidRPr="00EB5444">
              <w:rPr>
                <w:szCs w:val="16"/>
              </w:rPr>
              <w:t>为空</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长度</w:t>
            </w:r>
            <w:r w:rsidRPr="00EB5444">
              <w:rPr>
                <w:szCs w:val="16"/>
              </w:rPr>
              <w:t>不得超过</w:t>
            </w:r>
            <w:r w:rsidRPr="00EB5444">
              <w:rPr>
                <w:rFonts w:hint="eastAsia"/>
                <w:szCs w:val="16"/>
              </w:rPr>
              <w:t>20</w:t>
            </w:r>
            <w:r w:rsidRPr="00EB5444">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机构类型</w:t>
            </w:r>
          </w:p>
        </w:tc>
        <w:tc>
          <w:tcPr>
            <w:tcW w:w="2080" w:type="dxa"/>
            <w:shd w:val="clear" w:color="auto" w:fill="auto"/>
          </w:tcPr>
          <w:p w:rsidR="00EB5444" w:rsidRDefault="00EB5444" w:rsidP="00DF7AB1">
            <w:r>
              <w:rPr>
                <w:rFonts w:hint="eastAsia"/>
              </w:rPr>
              <w:t>单选项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Pr="007352BF" w:rsidRDefault="00EB5444" w:rsidP="00DF7AB1">
            <w:pPr>
              <w:rPr>
                <w:szCs w:val="16"/>
              </w:rPr>
            </w:pPr>
            <w:r>
              <w:rPr>
                <w:rFonts w:hint="eastAsia"/>
                <w:szCs w:val="16"/>
              </w:rPr>
              <w:t>选择项</w:t>
            </w:r>
            <w:r>
              <w:rPr>
                <w:szCs w:val="16"/>
              </w:rPr>
              <w:t>包括：</w:t>
            </w:r>
            <w:r>
              <w:rPr>
                <w:rFonts w:hint="eastAsia"/>
                <w:szCs w:val="16"/>
              </w:rPr>
              <w:t>私立</w:t>
            </w:r>
            <w:r>
              <w:rPr>
                <w:szCs w:val="16"/>
              </w:rPr>
              <w:t>学校、</w:t>
            </w:r>
            <w:r>
              <w:rPr>
                <w:rFonts w:hint="eastAsia"/>
                <w:szCs w:val="16"/>
              </w:rPr>
              <w:t>公立</w:t>
            </w:r>
            <w:r>
              <w:rPr>
                <w:szCs w:val="16"/>
              </w:rPr>
              <w:t>学校、</w:t>
            </w:r>
            <w:r>
              <w:rPr>
                <w:rFonts w:hint="eastAsia"/>
                <w:szCs w:val="16"/>
              </w:rPr>
              <w:t>培训机构</w:t>
            </w:r>
            <w:r w:rsidR="00BA5148">
              <w:rPr>
                <w:rFonts w:hint="eastAsia"/>
                <w:szCs w:val="16"/>
              </w:rPr>
              <w:t>。</w:t>
            </w:r>
          </w:p>
        </w:tc>
      </w:tr>
      <w:tr w:rsidR="00EB5444" w:rsidRPr="002A1F67" w:rsidTr="00BA5148">
        <w:trPr>
          <w:trHeight w:val="286"/>
        </w:trPr>
        <w:tc>
          <w:tcPr>
            <w:tcW w:w="1459" w:type="dxa"/>
            <w:shd w:val="clear" w:color="auto" w:fill="auto"/>
          </w:tcPr>
          <w:p w:rsidR="00EB5444" w:rsidRPr="007352BF" w:rsidRDefault="00EB5444" w:rsidP="00DF7AB1">
            <w:r>
              <w:rPr>
                <w:rFonts w:hint="eastAsia"/>
              </w:rPr>
              <w:t>教学</w:t>
            </w:r>
            <w:r>
              <w:t>学段</w:t>
            </w:r>
          </w:p>
        </w:tc>
        <w:tc>
          <w:tcPr>
            <w:tcW w:w="2080" w:type="dxa"/>
            <w:shd w:val="clear" w:color="auto" w:fill="auto"/>
          </w:tcPr>
          <w:p w:rsidR="00EB5444" w:rsidRDefault="00EB5444" w:rsidP="00DF7AB1">
            <w:r>
              <w:rPr>
                <w:rFonts w:hint="eastAsia"/>
              </w:rPr>
              <w:t>多选项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Default="00BA5148" w:rsidP="00DF7AB1">
            <w:pPr>
              <w:rPr>
                <w:szCs w:val="16"/>
              </w:rPr>
            </w:pPr>
            <w:r>
              <w:rPr>
                <w:rFonts w:hint="eastAsia"/>
                <w:szCs w:val="16"/>
              </w:rPr>
              <w:t>1</w:t>
            </w:r>
            <w:r>
              <w:rPr>
                <w:rFonts w:hint="eastAsia"/>
                <w:szCs w:val="16"/>
              </w:rPr>
              <w:t>、</w:t>
            </w:r>
            <w:r w:rsidR="00EB5444">
              <w:rPr>
                <w:rFonts w:hint="eastAsia"/>
                <w:szCs w:val="16"/>
              </w:rPr>
              <w:t>私立</w:t>
            </w:r>
            <w:r w:rsidR="00EB5444">
              <w:rPr>
                <w:szCs w:val="16"/>
              </w:rPr>
              <w:t>学校</w:t>
            </w:r>
            <w:r w:rsidR="00EB5444">
              <w:rPr>
                <w:rFonts w:hint="eastAsia"/>
                <w:szCs w:val="16"/>
              </w:rPr>
              <w:t>/</w:t>
            </w:r>
            <w:r w:rsidR="00EB5444">
              <w:rPr>
                <w:rFonts w:hint="eastAsia"/>
                <w:szCs w:val="16"/>
              </w:rPr>
              <w:t>公立</w:t>
            </w:r>
            <w:r w:rsidR="00EB5444">
              <w:rPr>
                <w:szCs w:val="16"/>
              </w:rPr>
              <w:t>学校</w:t>
            </w:r>
            <w:r w:rsidR="00EB5444">
              <w:rPr>
                <w:rFonts w:hint="eastAsia"/>
                <w:szCs w:val="16"/>
              </w:rPr>
              <w:t>选择</w:t>
            </w:r>
            <w:r w:rsidR="00EB5444">
              <w:rPr>
                <w:szCs w:val="16"/>
              </w:rPr>
              <w:t>范围包括：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Pr>
                <w:rFonts w:hint="eastAsia"/>
                <w:szCs w:val="16"/>
              </w:rPr>
              <w:t>。</w:t>
            </w:r>
          </w:p>
          <w:p w:rsidR="00EB5444" w:rsidRPr="007352BF" w:rsidRDefault="00BA5148" w:rsidP="00DF7AB1">
            <w:pPr>
              <w:rPr>
                <w:szCs w:val="16"/>
              </w:rPr>
            </w:pPr>
            <w:r>
              <w:rPr>
                <w:rFonts w:hint="eastAsia"/>
                <w:szCs w:val="16"/>
              </w:rPr>
              <w:t>2</w:t>
            </w:r>
            <w:r>
              <w:rPr>
                <w:rFonts w:hint="eastAsia"/>
                <w:szCs w:val="16"/>
              </w:rPr>
              <w:t>、</w:t>
            </w:r>
            <w:r w:rsidR="00EB5444">
              <w:rPr>
                <w:rFonts w:hint="eastAsia"/>
                <w:szCs w:val="16"/>
              </w:rPr>
              <w:t>培训</w:t>
            </w:r>
            <w:r w:rsidR="00EB5444">
              <w:rPr>
                <w:szCs w:val="16"/>
              </w:rPr>
              <w:t>机构选择</w:t>
            </w:r>
            <w:r w:rsidR="00EB5444">
              <w:rPr>
                <w:rFonts w:hint="eastAsia"/>
                <w:szCs w:val="16"/>
              </w:rPr>
              <w:t>范围</w:t>
            </w:r>
            <w:r w:rsidR="00EB5444">
              <w:rPr>
                <w:szCs w:val="16"/>
              </w:rPr>
              <w:t>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sidR="00EB5444">
              <w:rPr>
                <w:rFonts w:hint="eastAsia"/>
                <w:szCs w:val="16"/>
              </w:rPr>
              <w:t>、</w:t>
            </w:r>
            <w:r w:rsidR="00EB5444">
              <w:rPr>
                <w:szCs w:val="16"/>
              </w:rPr>
              <w:t>艺术、</w:t>
            </w:r>
            <w:r w:rsidR="00EB5444">
              <w:rPr>
                <w:rFonts w:hint="eastAsia"/>
                <w:szCs w:val="16"/>
              </w:rPr>
              <w:t>体育</w:t>
            </w:r>
            <w:r w:rsidR="00EB5444">
              <w:rPr>
                <w:szCs w:val="16"/>
              </w:rPr>
              <w:t>、英语、其它</w:t>
            </w:r>
            <w:r>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地址</w:t>
            </w:r>
          </w:p>
        </w:tc>
        <w:tc>
          <w:tcPr>
            <w:tcW w:w="2080" w:type="dxa"/>
            <w:shd w:val="clear" w:color="auto" w:fill="auto"/>
          </w:tcPr>
          <w:p w:rsidR="00EB5444" w:rsidRDefault="00EB5444" w:rsidP="00DF7AB1">
            <w:r>
              <w:rPr>
                <w:rFonts w:hint="eastAsia"/>
              </w:rPr>
              <w:t>下拉</w:t>
            </w:r>
            <w:r>
              <w:t>&amp;</w:t>
            </w:r>
            <w:r>
              <w:rPr>
                <w:rFonts w:hint="eastAsia"/>
              </w:rPr>
              <w:t>文本框</w:t>
            </w:r>
          </w:p>
          <w:p w:rsidR="00EB5444" w:rsidRDefault="00EB5444" w:rsidP="00DF7AB1">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DE6980" w:rsidRDefault="00EB5444" w:rsidP="00DF7AB1">
            <w:pPr>
              <w:rPr>
                <w:szCs w:val="16"/>
              </w:rPr>
            </w:pPr>
            <w:r>
              <w:rPr>
                <w:rFonts w:hint="eastAsia"/>
                <w:szCs w:val="16"/>
              </w:rPr>
              <w:t>1</w:t>
            </w:r>
            <w:r>
              <w:rPr>
                <w:rFonts w:hint="eastAsia"/>
                <w:szCs w:val="16"/>
              </w:rPr>
              <w:t>、</w:t>
            </w:r>
            <w:r w:rsidRPr="00DE6980">
              <w:rPr>
                <w:rFonts w:hint="eastAsia"/>
                <w:szCs w:val="16"/>
              </w:rPr>
              <w:t>下拉框</w:t>
            </w:r>
            <w:r w:rsidRPr="00DE6980">
              <w:rPr>
                <w:szCs w:val="16"/>
              </w:rPr>
              <w:t>选择范围包括该市所有</w:t>
            </w:r>
            <w:r>
              <w:rPr>
                <w:rFonts w:hint="eastAsia"/>
                <w:szCs w:val="16"/>
              </w:rPr>
              <w:t>省、</w:t>
            </w:r>
            <w:r>
              <w:rPr>
                <w:szCs w:val="16"/>
              </w:rPr>
              <w:t>市、</w:t>
            </w:r>
            <w:r w:rsidRPr="00DE6980">
              <w:rPr>
                <w:szCs w:val="16"/>
              </w:rPr>
              <w:t>区</w:t>
            </w:r>
            <w:r w:rsidRPr="00DE6980">
              <w:rPr>
                <w:rFonts w:hint="eastAsia"/>
                <w:szCs w:val="16"/>
              </w:rPr>
              <w:t>/</w:t>
            </w:r>
            <w:r w:rsidRPr="00DE6980">
              <w:rPr>
                <w:rFonts w:hint="eastAsia"/>
                <w:szCs w:val="16"/>
              </w:rPr>
              <w:t>县</w:t>
            </w:r>
            <w:r w:rsidR="00BA5148">
              <w:rPr>
                <w:rFonts w:hint="eastAsia"/>
                <w:szCs w:val="16"/>
              </w:rPr>
              <w:t>。</w:t>
            </w:r>
          </w:p>
          <w:p w:rsidR="00EB5444" w:rsidRPr="00DE6980" w:rsidRDefault="00EB5444" w:rsidP="00DF7AB1">
            <w:pPr>
              <w:rPr>
                <w:szCs w:val="16"/>
              </w:rPr>
            </w:pPr>
            <w:r>
              <w:rPr>
                <w:rFonts w:hint="eastAsia"/>
                <w:szCs w:val="16"/>
              </w:rPr>
              <w:t>2</w:t>
            </w:r>
            <w:r>
              <w:rPr>
                <w:rFonts w:hint="eastAsia"/>
                <w:szCs w:val="16"/>
              </w:rPr>
              <w:t>、</w:t>
            </w:r>
            <w:r w:rsidRPr="00DE6980">
              <w:rPr>
                <w:rFonts w:hint="eastAsia"/>
                <w:szCs w:val="16"/>
              </w:rPr>
              <w:t>文本框不可为空</w:t>
            </w:r>
            <w:r w:rsidR="00BA5148">
              <w:rPr>
                <w:rFonts w:hint="eastAsia"/>
                <w:szCs w:val="16"/>
              </w:rPr>
              <w:t>。</w:t>
            </w:r>
          </w:p>
          <w:p w:rsidR="00EB5444" w:rsidRPr="00DE6980" w:rsidRDefault="00EB5444" w:rsidP="00DF7AB1">
            <w:pPr>
              <w:rPr>
                <w:szCs w:val="16"/>
              </w:rPr>
            </w:pPr>
            <w:r>
              <w:rPr>
                <w:rFonts w:hint="eastAsia"/>
                <w:szCs w:val="16"/>
              </w:rPr>
              <w:t>3</w:t>
            </w:r>
            <w:r>
              <w:rPr>
                <w:rFonts w:hint="eastAsia"/>
                <w:szCs w:val="16"/>
              </w:rPr>
              <w:t>、</w:t>
            </w:r>
            <w:r w:rsidRPr="00DE6980">
              <w:rPr>
                <w:rFonts w:hint="eastAsia"/>
                <w:szCs w:val="16"/>
              </w:rPr>
              <w:t>文本框</w:t>
            </w:r>
            <w:r w:rsidRPr="00DE6980">
              <w:rPr>
                <w:szCs w:val="16"/>
              </w:rPr>
              <w:t>长度不得超过</w:t>
            </w:r>
            <w:r w:rsidRPr="00DE6980">
              <w:rPr>
                <w:rFonts w:hint="eastAsia"/>
                <w:szCs w:val="16"/>
              </w:rPr>
              <w:t>100</w:t>
            </w:r>
            <w:r w:rsidRPr="00DE6980">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联系</w:t>
            </w:r>
            <w:r>
              <w:t>电话</w:t>
            </w:r>
          </w:p>
        </w:tc>
        <w:tc>
          <w:tcPr>
            <w:tcW w:w="2080" w:type="dxa"/>
            <w:shd w:val="clear" w:color="auto" w:fill="auto"/>
          </w:tcPr>
          <w:p w:rsidR="00EB5444" w:rsidRDefault="00EB5444" w:rsidP="00DF7AB1">
            <w:r>
              <w:rPr>
                <w:rFonts w:hint="eastAsia"/>
              </w:rPr>
              <w:t>纯数字</w:t>
            </w:r>
            <w:r>
              <w:t>单行文本</w:t>
            </w:r>
          </w:p>
          <w:p w:rsidR="00EB5444" w:rsidRDefault="00EB5444" w:rsidP="00DF7AB1">
            <w:r>
              <w:rPr>
                <w:rFonts w:hint="eastAsia"/>
              </w:rPr>
              <w:t>0</w:t>
            </w:r>
            <w:r>
              <w:rPr>
                <w:rFonts w:hint="eastAsia"/>
              </w:rPr>
              <w:t>＜长度≤</w:t>
            </w:r>
            <w:r>
              <w:t>11</w:t>
            </w:r>
            <w:r>
              <w:rPr>
                <w:rFonts w:hint="eastAsia"/>
              </w:rPr>
              <w:t>字符</w:t>
            </w:r>
          </w:p>
        </w:tc>
        <w:tc>
          <w:tcPr>
            <w:tcW w:w="992" w:type="dxa"/>
            <w:shd w:val="clear" w:color="auto" w:fill="auto"/>
          </w:tcPr>
          <w:p w:rsidR="00EB5444" w:rsidRDefault="00EB5444" w:rsidP="00DF7AB1">
            <w:r>
              <w:rPr>
                <w:rFonts w:hint="eastAsia"/>
              </w:rP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EB5444" w:rsidP="00EB5444">
            <w:pPr>
              <w:rPr>
                <w:szCs w:val="16"/>
              </w:rPr>
            </w:pPr>
            <w:r>
              <w:rPr>
                <w:szCs w:val="16"/>
              </w:rPr>
              <w:t>1</w:t>
            </w:r>
            <w:r>
              <w:rPr>
                <w:rFonts w:hint="eastAsia"/>
                <w:szCs w:val="16"/>
              </w:rPr>
              <w:t>、</w:t>
            </w:r>
            <w:r w:rsidRPr="00EB5444">
              <w:rPr>
                <w:rFonts w:hint="eastAsia"/>
                <w:szCs w:val="16"/>
              </w:rPr>
              <w:t>纯数字</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数字</w:t>
            </w:r>
            <w:r w:rsidRPr="00EB5444">
              <w:rPr>
                <w:szCs w:val="16"/>
              </w:rPr>
              <w:t>不得超过</w:t>
            </w:r>
            <w:r w:rsidRPr="00EB5444">
              <w:rPr>
                <w:rFonts w:hint="eastAsia"/>
                <w:szCs w:val="16"/>
              </w:rPr>
              <w:t>11</w:t>
            </w:r>
            <w:r w:rsidRPr="00EB5444">
              <w:rPr>
                <w:rFonts w:hint="eastAsia"/>
                <w:szCs w:val="16"/>
              </w:rPr>
              <w:t>位</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lastRenderedPageBreak/>
              <w:t>官网</w:t>
            </w:r>
          </w:p>
        </w:tc>
        <w:tc>
          <w:tcPr>
            <w:tcW w:w="2080" w:type="dxa"/>
            <w:shd w:val="clear" w:color="auto" w:fill="auto"/>
          </w:tcPr>
          <w:p w:rsidR="00EB5444" w:rsidRDefault="00BA5148" w:rsidP="00DF7AB1">
            <w:r>
              <w:rPr>
                <w:rFonts w:hint="eastAsia"/>
              </w:rPr>
              <w:t>单行文框</w:t>
            </w:r>
          </w:p>
        </w:tc>
        <w:tc>
          <w:tcPr>
            <w:tcW w:w="992" w:type="dxa"/>
            <w:shd w:val="clear" w:color="auto" w:fill="auto"/>
          </w:tcPr>
          <w:p w:rsidR="00EB5444" w:rsidRDefault="00EB5444" w:rsidP="00DF7AB1">
            <w: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A766EE" w:rsidRDefault="00BA5148" w:rsidP="00DF7AB1">
            <w:pPr>
              <w:rPr>
                <w:szCs w:val="16"/>
              </w:rPr>
            </w:pPr>
            <w:r>
              <w:rPr>
                <w:rFonts w:hint="eastAsia"/>
                <w:szCs w:val="16"/>
              </w:rPr>
              <w:t>url</w:t>
            </w:r>
            <w:r>
              <w:rPr>
                <w:szCs w:val="16"/>
              </w:rPr>
              <w:t>链接格式</w:t>
            </w:r>
          </w:p>
        </w:tc>
      </w:tr>
      <w:tr w:rsidR="00EB5444" w:rsidRPr="002A1F67" w:rsidTr="00BA5148">
        <w:trPr>
          <w:trHeight w:val="286"/>
        </w:trPr>
        <w:tc>
          <w:tcPr>
            <w:tcW w:w="1459" w:type="dxa"/>
            <w:shd w:val="clear" w:color="auto" w:fill="auto"/>
          </w:tcPr>
          <w:p w:rsidR="00EB5444" w:rsidRDefault="00EB5444" w:rsidP="00DF7AB1">
            <w:r>
              <w:rPr>
                <w:rFonts w:hint="eastAsia"/>
              </w:rPr>
              <w:t>介绍</w:t>
            </w:r>
          </w:p>
        </w:tc>
        <w:tc>
          <w:tcPr>
            <w:tcW w:w="2080" w:type="dxa"/>
            <w:shd w:val="clear" w:color="auto" w:fill="auto"/>
          </w:tcPr>
          <w:p w:rsidR="00EB5444" w:rsidRDefault="00EB5444" w:rsidP="00DF7AB1">
            <w:r>
              <w:rPr>
                <w:rFonts w:hint="eastAsia"/>
              </w:rPr>
              <w:t>多行</w:t>
            </w:r>
            <w:r>
              <w:t>文本</w:t>
            </w:r>
          </w:p>
          <w:p w:rsidR="00EB5444" w:rsidRDefault="00EB5444" w:rsidP="00DF7AB1">
            <w:r>
              <w:rPr>
                <w:rFonts w:hint="eastAsia"/>
              </w:rPr>
              <w:t>0</w:t>
            </w:r>
            <w:r>
              <w:rPr>
                <w:rFonts w:hint="eastAsia"/>
              </w:rPr>
              <w:t>＜长度≤</w:t>
            </w:r>
            <w:r>
              <w:t>2000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BA5148" w:rsidP="00EB5444">
            <w:pPr>
              <w:rPr>
                <w:szCs w:val="16"/>
              </w:rPr>
            </w:pPr>
            <w:r>
              <w:rPr>
                <w:rFonts w:hint="eastAsia"/>
                <w:szCs w:val="16"/>
              </w:rPr>
              <w:t>1</w:t>
            </w:r>
            <w:r>
              <w:rPr>
                <w:rFonts w:hint="eastAsia"/>
                <w:szCs w:val="16"/>
              </w:rPr>
              <w:t>、</w:t>
            </w:r>
            <w:r w:rsidR="00EB5444" w:rsidRPr="00EB5444">
              <w:rPr>
                <w:rFonts w:hint="eastAsia"/>
                <w:szCs w:val="16"/>
              </w:rPr>
              <w:t>不可</w:t>
            </w:r>
            <w:r w:rsidR="00EB5444" w:rsidRPr="00EB5444">
              <w:rPr>
                <w:szCs w:val="16"/>
              </w:rPr>
              <w:t>为空</w:t>
            </w:r>
          </w:p>
          <w:p w:rsidR="00EB5444" w:rsidRPr="00EB5444" w:rsidRDefault="00BA5148" w:rsidP="00EB5444">
            <w:pPr>
              <w:rPr>
                <w:szCs w:val="16"/>
              </w:rPr>
            </w:pPr>
            <w:r>
              <w:rPr>
                <w:rFonts w:hint="eastAsia"/>
                <w:szCs w:val="16"/>
              </w:rPr>
              <w:t>2</w:t>
            </w:r>
            <w:r>
              <w:rPr>
                <w:rFonts w:hint="eastAsia"/>
                <w:szCs w:val="16"/>
              </w:rPr>
              <w:t>、</w:t>
            </w:r>
            <w:r w:rsidR="00EB5444" w:rsidRPr="00EB5444">
              <w:rPr>
                <w:rFonts w:hint="eastAsia"/>
                <w:szCs w:val="16"/>
              </w:rPr>
              <w:t>不得</w:t>
            </w:r>
            <w:r w:rsidR="00EB5444" w:rsidRPr="00EB5444">
              <w:rPr>
                <w:szCs w:val="16"/>
              </w:rPr>
              <w:t>超过</w:t>
            </w:r>
            <w:r w:rsidR="00EB5444" w:rsidRPr="00EB5444">
              <w:rPr>
                <w:rFonts w:hint="eastAsia"/>
                <w:szCs w:val="16"/>
              </w:rPr>
              <w:t>1000</w:t>
            </w:r>
            <w:r w:rsidR="00EB5444" w:rsidRPr="00EB5444">
              <w:rPr>
                <w:rFonts w:hint="eastAsia"/>
                <w:szCs w:val="16"/>
              </w:rPr>
              <w:t>个</w:t>
            </w:r>
            <w:r w:rsidR="00EB5444" w:rsidRPr="00EB5444">
              <w:rPr>
                <w:szCs w:val="16"/>
              </w:rPr>
              <w:t>汉字</w:t>
            </w:r>
          </w:p>
        </w:tc>
      </w:tr>
    </w:tbl>
    <w:p w:rsidR="00EB5444" w:rsidRDefault="00EB5444" w:rsidP="00D23274"/>
    <w:p w:rsidR="001206EF" w:rsidRPr="003826E3" w:rsidRDefault="001206EF" w:rsidP="001206EF">
      <w:pPr>
        <w:pStyle w:val="2"/>
        <w:rPr>
          <w:rFonts w:ascii="黑体" w:hAnsi="黑体"/>
          <w:sz w:val="28"/>
          <w:szCs w:val="28"/>
        </w:rPr>
      </w:pPr>
      <w:bookmarkStart w:id="155" w:name="_Toc421781218"/>
      <w:r>
        <w:rPr>
          <w:rFonts w:ascii="黑体" w:hAnsi="黑体" w:hint="eastAsia"/>
          <w:sz w:val="28"/>
          <w:szCs w:val="28"/>
        </w:rPr>
        <w:t>5.3</w:t>
      </w:r>
      <w:r w:rsidRPr="003826E3">
        <w:rPr>
          <w:rFonts w:ascii="黑体" w:hAnsi="黑体" w:hint="eastAsia"/>
          <w:sz w:val="28"/>
          <w:szCs w:val="28"/>
        </w:rPr>
        <w:t>系统测试</w:t>
      </w:r>
      <w:bookmarkEnd w:id="155"/>
    </w:p>
    <w:p w:rsidR="00E3634E" w:rsidRDefault="00E3634E" w:rsidP="001206EF">
      <w:pPr>
        <w:spacing w:line="360" w:lineRule="exact"/>
        <w:ind w:firstLineChars="200" w:firstLine="480"/>
        <w:rPr>
          <w:sz w:val="24"/>
        </w:rPr>
      </w:pPr>
      <w:r>
        <w:rPr>
          <w:rFonts w:hint="eastAsia"/>
          <w:sz w:val="24"/>
        </w:rPr>
        <w:t>系统测试是</w:t>
      </w:r>
      <w:r>
        <w:rPr>
          <w:sz w:val="24"/>
        </w:rPr>
        <w:t>系统开发一个重要环节。在</w:t>
      </w:r>
      <w:r>
        <w:rPr>
          <w:rFonts w:hint="eastAsia"/>
          <w:sz w:val="24"/>
        </w:rPr>
        <w:t>《易学习</w:t>
      </w:r>
      <w:r>
        <w:rPr>
          <w:sz w:val="24"/>
        </w:rPr>
        <w:t>—</w:t>
      </w:r>
      <w:r>
        <w:rPr>
          <w:sz w:val="24"/>
        </w:rPr>
        <w:t>口碑子平台》</w:t>
      </w:r>
      <w:r>
        <w:rPr>
          <w:rFonts w:hint="eastAsia"/>
          <w:sz w:val="24"/>
        </w:rPr>
        <w:t>项目开发过程中</w:t>
      </w:r>
      <w:r>
        <w:rPr>
          <w:sz w:val="24"/>
        </w:rPr>
        <w:t>，我们开发小组在完成任务后，首先需要自测，自测完成，由南京高泰科技有限公司测试组为我们进行测试，</w:t>
      </w:r>
      <w:r>
        <w:rPr>
          <w:rFonts w:hint="eastAsia"/>
          <w:sz w:val="24"/>
        </w:rPr>
        <w:t>找出</w:t>
      </w:r>
      <w:r>
        <w:rPr>
          <w:sz w:val="24"/>
        </w:rPr>
        <w:t>bug</w:t>
      </w:r>
      <w:r>
        <w:rPr>
          <w:sz w:val="24"/>
        </w:rPr>
        <w:t>并进行修改。</w:t>
      </w:r>
    </w:p>
    <w:p w:rsidR="001E0A6E" w:rsidRPr="003826E3" w:rsidRDefault="001E0A6E" w:rsidP="001E0A6E">
      <w:pPr>
        <w:pStyle w:val="3"/>
        <w:rPr>
          <w:rFonts w:ascii="宋体" w:hAnsi="宋体"/>
          <w:sz w:val="24"/>
          <w:szCs w:val="24"/>
        </w:rPr>
      </w:pPr>
      <w:bookmarkStart w:id="156" w:name="_Toc421781220"/>
      <w:r>
        <w:rPr>
          <w:rFonts w:ascii="宋体" w:hAnsi="宋体"/>
          <w:sz w:val="24"/>
          <w:szCs w:val="24"/>
        </w:rPr>
        <w:t>5.3.1</w:t>
      </w:r>
      <w:r>
        <w:rPr>
          <w:rFonts w:ascii="宋体" w:hAnsi="宋体" w:hint="eastAsia"/>
          <w:sz w:val="24"/>
          <w:szCs w:val="24"/>
        </w:rPr>
        <w:t xml:space="preserve"> </w:t>
      </w:r>
      <w:r w:rsidRPr="003826E3">
        <w:rPr>
          <w:rFonts w:ascii="宋体" w:hAnsi="宋体"/>
          <w:sz w:val="24"/>
          <w:szCs w:val="24"/>
        </w:rPr>
        <w:t>测试环境</w:t>
      </w:r>
      <w:bookmarkEnd w:id="156"/>
    </w:p>
    <w:p w:rsidR="00FB11B4" w:rsidRPr="008220F4" w:rsidRDefault="003849FE" w:rsidP="008220F4">
      <w:pPr>
        <w:ind w:firstLine="420"/>
      </w:pPr>
      <w:r w:rsidRPr="008220F4">
        <w:rPr>
          <w:rFonts w:hint="eastAsia"/>
        </w:rPr>
        <w:t>1</w:t>
      </w:r>
      <w:r w:rsidRPr="008220F4">
        <w:rPr>
          <w:rFonts w:hint="eastAsia"/>
        </w:rPr>
        <w:t>、</w:t>
      </w:r>
      <w:r w:rsidR="00FB11B4" w:rsidRPr="008220F4">
        <w:rPr>
          <w:rFonts w:hint="eastAsia"/>
        </w:rPr>
        <w:t>服务端</w:t>
      </w:r>
      <w:r w:rsidR="00FB11B4" w:rsidRPr="008220F4">
        <w:t>：</w:t>
      </w:r>
      <w:r w:rsidR="00FB11B4" w:rsidRPr="008220F4">
        <w:rPr>
          <w:rFonts w:hint="eastAsia"/>
        </w:rPr>
        <w:t>项目</w:t>
      </w:r>
      <w:r w:rsidR="00FB11B4" w:rsidRPr="008220F4">
        <w:t>发布时，系统部署在</w:t>
      </w:r>
      <w:r w:rsidR="00FB11B4" w:rsidRPr="008220F4">
        <w:t>Linux</w:t>
      </w:r>
      <w:r w:rsidR="00FB11B4" w:rsidRPr="008220F4">
        <w:t>系统，服务端测试时主要保证网站运行过程中不会出现内存</w:t>
      </w:r>
      <w:r w:rsidR="00FB11B4" w:rsidRPr="008220F4">
        <w:rPr>
          <w:rFonts w:hint="eastAsia"/>
        </w:rPr>
        <w:t>泄漏</w:t>
      </w:r>
      <w:r w:rsidR="00FB11B4" w:rsidRPr="008220F4">
        <w:t>问题。</w:t>
      </w:r>
    </w:p>
    <w:p w:rsidR="001E0A6E" w:rsidRPr="008220F4" w:rsidRDefault="003849FE" w:rsidP="008220F4">
      <w:pPr>
        <w:ind w:firstLine="420"/>
      </w:pPr>
      <w:r w:rsidRPr="008220F4">
        <w:rPr>
          <w:rFonts w:hint="eastAsia"/>
        </w:rPr>
        <w:t>2</w:t>
      </w:r>
      <w:r w:rsidRPr="008220F4">
        <w:rPr>
          <w:rFonts w:hint="eastAsia"/>
        </w:rPr>
        <w:t>、</w:t>
      </w:r>
      <w:r w:rsidR="00FB11B4" w:rsidRPr="008220F4">
        <w:rPr>
          <w:rFonts w:hint="eastAsia"/>
        </w:rPr>
        <w:t>客户端</w:t>
      </w:r>
      <w:r w:rsidR="00FB11B4" w:rsidRPr="008220F4">
        <w:t>：</w:t>
      </w:r>
      <w:r w:rsidR="001E0A6E" w:rsidRPr="008220F4">
        <w:rPr>
          <w:rFonts w:hint="eastAsia"/>
        </w:rPr>
        <w:t>因为是</w:t>
      </w:r>
      <w:r w:rsidR="001E0A6E" w:rsidRPr="008220F4">
        <w:rPr>
          <w:rFonts w:hint="eastAsia"/>
        </w:rPr>
        <w:t>B/S</w:t>
      </w:r>
      <w:r w:rsidR="001E0A6E" w:rsidRPr="008220F4">
        <w:rPr>
          <w:rFonts w:hint="eastAsia"/>
        </w:rPr>
        <w:t>系统，在开发过程</w:t>
      </w:r>
      <w:r w:rsidR="001E0A6E" w:rsidRPr="008220F4">
        <w:t>使用的是</w:t>
      </w:r>
      <w:r w:rsidR="001E0A6E" w:rsidRPr="008220F4">
        <w:t>Chrome</w:t>
      </w:r>
      <w:r w:rsidR="001E0A6E" w:rsidRPr="008220F4">
        <w:t>浏览器，</w:t>
      </w:r>
      <w:r w:rsidR="001E0A6E" w:rsidRPr="008220F4">
        <w:rPr>
          <w:rFonts w:hint="eastAsia"/>
        </w:rPr>
        <w:t>因此</w:t>
      </w:r>
      <w:r w:rsidR="001E0A6E" w:rsidRPr="008220F4">
        <w:t>，</w:t>
      </w:r>
      <w:r w:rsidR="001E0A6E" w:rsidRPr="008220F4">
        <w:rPr>
          <w:rFonts w:hint="eastAsia"/>
        </w:rPr>
        <w:t>在系统测试时</w:t>
      </w:r>
      <w:r w:rsidR="001E0A6E" w:rsidRPr="008220F4">
        <w:t>主要注意</w:t>
      </w:r>
      <w:r w:rsidR="001E0A6E" w:rsidRPr="008220F4">
        <w:t>IE</w:t>
      </w:r>
      <w:r w:rsidR="001E0A6E" w:rsidRPr="008220F4">
        <w:t>下的兼容性。</w:t>
      </w:r>
    </w:p>
    <w:p w:rsidR="00613EF5" w:rsidRPr="003826E3" w:rsidRDefault="00613EF5" w:rsidP="00613EF5">
      <w:pPr>
        <w:pStyle w:val="3"/>
        <w:rPr>
          <w:rFonts w:ascii="宋体" w:hAnsi="宋体"/>
          <w:sz w:val="24"/>
          <w:szCs w:val="24"/>
        </w:rPr>
      </w:pPr>
      <w:bookmarkStart w:id="157" w:name="_Toc421781219"/>
      <w:r>
        <w:rPr>
          <w:rFonts w:ascii="宋体" w:hAnsi="宋体" w:hint="eastAsia"/>
          <w:sz w:val="24"/>
          <w:szCs w:val="24"/>
        </w:rPr>
        <w:t>5.3</w:t>
      </w:r>
      <w:r w:rsidRPr="003826E3">
        <w:rPr>
          <w:rFonts w:ascii="宋体" w:hAnsi="宋体" w:hint="eastAsia"/>
          <w:sz w:val="24"/>
          <w:szCs w:val="24"/>
        </w:rPr>
        <w:t>.</w:t>
      </w:r>
      <w:bookmarkEnd w:id="157"/>
      <w:r w:rsidR="001E0A6E">
        <w:rPr>
          <w:rFonts w:ascii="宋体" w:hAnsi="宋体" w:hint="eastAsia"/>
          <w:sz w:val="24"/>
          <w:szCs w:val="24"/>
        </w:rPr>
        <w:t>2</w:t>
      </w:r>
      <w:r>
        <w:rPr>
          <w:rFonts w:ascii="宋体" w:hAnsi="宋体"/>
          <w:sz w:val="24"/>
          <w:szCs w:val="24"/>
        </w:rPr>
        <w:t xml:space="preserve"> </w:t>
      </w:r>
      <w:r w:rsidR="00896081">
        <w:rPr>
          <w:rFonts w:ascii="宋体" w:hAnsi="宋体" w:hint="eastAsia"/>
          <w:sz w:val="24"/>
          <w:szCs w:val="24"/>
        </w:rPr>
        <w:t>测试</w:t>
      </w:r>
      <w:r>
        <w:rPr>
          <w:rFonts w:ascii="宋体" w:hAnsi="宋体"/>
          <w:sz w:val="24"/>
          <w:szCs w:val="24"/>
        </w:rPr>
        <w:t>要求</w:t>
      </w:r>
    </w:p>
    <w:p w:rsidR="006F0B1F" w:rsidRPr="0090576A" w:rsidRDefault="00DF7AB1" w:rsidP="0090576A">
      <w:pPr>
        <w:ind w:firstLine="420"/>
      </w:pPr>
      <w:r w:rsidRPr="0090576A">
        <w:t>1</w:t>
      </w:r>
      <w:r w:rsidRPr="0090576A">
        <w:rPr>
          <w:rFonts w:hint="eastAsia"/>
        </w:rPr>
        <w:t>、页面链接检查</w:t>
      </w:r>
      <w:r w:rsidR="00B465FD" w:rsidRPr="0090576A">
        <w:rPr>
          <w:rFonts w:hint="eastAsia"/>
        </w:rPr>
        <w:t>：每一个链接是否都有对应的页面，并且页面之间切换正确。</w:t>
      </w:r>
      <w:r w:rsidRPr="0090576A">
        <w:rPr>
          <w:rFonts w:hint="eastAsia"/>
        </w:rPr>
        <w:t>当链接打开一个新页面时检查页面初始化状态是否有异常情况。</w:t>
      </w:r>
    </w:p>
    <w:p w:rsidR="006F0B1F" w:rsidRDefault="006E7B67" w:rsidP="0090576A">
      <w:pPr>
        <w:ind w:firstLine="420"/>
      </w:pPr>
      <w:r>
        <w:rPr>
          <w:rFonts w:hint="eastAsia"/>
        </w:rPr>
        <w:t>2</w:t>
      </w:r>
      <w:r>
        <w:rPr>
          <w:rFonts w:hint="eastAsia"/>
        </w:rPr>
        <w:t>、</w:t>
      </w:r>
      <w:r w:rsidRPr="006E7B67">
        <w:rPr>
          <w:rFonts w:hint="eastAsia"/>
        </w:rPr>
        <w:t>相关性检查</w:t>
      </w:r>
      <w:r>
        <w:rPr>
          <w:rFonts w:hint="eastAsia"/>
        </w:rPr>
        <w:t>：</w:t>
      </w:r>
      <w:r w:rsidRPr="006E7B67">
        <w:rPr>
          <w:rFonts w:hint="eastAsia"/>
        </w:rPr>
        <w:t>删除</w:t>
      </w:r>
      <w:r w:rsidRPr="006E7B67">
        <w:rPr>
          <w:rFonts w:hint="eastAsia"/>
        </w:rPr>
        <w:t>/</w:t>
      </w:r>
      <w:r w:rsidRPr="006E7B67">
        <w:rPr>
          <w:rFonts w:hint="eastAsia"/>
        </w:rPr>
        <w:t>增加一项会不会对其他项产生影响，如果产生影响，这些影响是否都正确。</w:t>
      </w:r>
    </w:p>
    <w:p w:rsidR="006F0B1F" w:rsidRDefault="00CB02AA" w:rsidP="0090576A">
      <w:pPr>
        <w:ind w:firstLine="420"/>
      </w:pPr>
      <w:r>
        <w:rPr>
          <w:rFonts w:hint="eastAsia"/>
        </w:rPr>
        <w:t>3</w:t>
      </w:r>
      <w:r>
        <w:rPr>
          <w:rFonts w:hint="eastAsia"/>
        </w:rPr>
        <w:t>、</w:t>
      </w:r>
      <w:r w:rsidRPr="00CB02AA">
        <w:rPr>
          <w:rFonts w:hint="eastAsia"/>
        </w:rPr>
        <w:t>检查按钮的功能是否正确</w:t>
      </w:r>
      <w:r>
        <w:rPr>
          <w:rFonts w:hint="eastAsia"/>
        </w:rPr>
        <w:t>：</w:t>
      </w:r>
      <w:r w:rsidRPr="00CB02AA">
        <w:rPr>
          <w:rFonts w:hint="eastAsia"/>
        </w:rPr>
        <w:t>如更新（</w:t>
      </w:r>
      <w:r w:rsidRPr="00CB02AA">
        <w:rPr>
          <w:rFonts w:hint="eastAsia"/>
        </w:rPr>
        <w:t>update</w:t>
      </w:r>
      <w:r w:rsidRPr="00CB02AA">
        <w:rPr>
          <w:rFonts w:hint="eastAsia"/>
        </w:rPr>
        <w:t>）、取消</w:t>
      </w:r>
      <w:r w:rsidRPr="00CB02AA">
        <w:rPr>
          <w:rFonts w:hint="eastAsia"/>
        </w:rPr>
        <w:t>(cancel)</w:t>
      </w:r>
      <w:r w:rsidRPr="00CB02AA">
        <w:rPr>
          <w:rFonts w:hint="eastAsia"/>
        </w:rPr>
        <w:t>、</w:t>
      </w:r>
      <w:r w:rsidRPr="00CB02AA">
        <w:rPr>
          <w:rFonts w:hint="eastAsia"/>
        </w:rPr>
        <w:t xml:space="preserve"> </w:t>
      </w:r>
      <w:r w:rsidRPr="00CB02AA">
        <w:rPr>
          <w:rFonts w:hint="eastAsia"/>
        </w:rPr>
        <w:t>删除</w:t>
      </w:r>
      <w:r w:rsidRPr="00CB02AA">
        <w:rPr>
          <w:rFonts w:hint="eastAsia"/>
        </w:rPr>
        <w:t>(delete)</w:t>
      </w:r>
      <w:r w:rsidRPr="00CB02AA">
        <w:rPr>
          <w:rFonts w:hint="eastAsia"/>
        </w:rPr>
        <w:t>、保存</w:t>
      </w:r>
      <w:r w:rsidRPr="00CB02AA">
        <w:rPr>
          <w:rFonts w:hint="eastAsia"/>
        </w:rPr>
        <w:t>(save)</w:t>
      </w:r>
      <w:r w:rsidRPr="00CB02AA">
        <w:rPr>
          <w:rFonts w:hint="eastAsia"/>
        </w:rPr>
        <w:t>等功能是否正确。</w:t>
      </w:r>
    </w:p>
    <w:p w:rsidR="00CB02AA" w:rsidRDefault="00CB02AA" w:rsidP="0090576A">
      <w:pPr>
        <w:ind w:firstLine="420"/>
      </w:pPr>
      <w:r>
        <w:rPr>
          <w:rFonts w:hint="eastAsia"/>
        </w:rPr>
        <w:t>4</w:t>
      </w:r>
      <w:r>
        <w:rPr>
          <w:rFonts w:hint="eastAsia"/>
        </w:rPr>
        <w:t>、字符串</w:t>
      </w:r>
      <w:r w:rsidRPr="00CB02AA">
        <w:rPr>
          <w:rFonts w:hint="eastAsia"/>
        </w:rPr>
        <w:t>检查</w:t>
      </w:r>
      <w:r>
        <w:rPr>
          <w:rFonts w:hint="eastAsia"/>
        </w:rPr>
        <w:t>：文本框输入字符串时</w:t>
      </w:r>
      <w:r>
        <w:t>，检查</w:t>
      </w:r>
      <w:r w:rsidRPr="00CB02AA">
        <w:rPr>
          <w:rFonts w:hint="eastAsia"/>
        </w:rPr>
        <w:t>字符串长度</w:t>
      </w:r>
      <w:r>
        <w:rPr>
          <w:rFonts w:hint="eastAsia"/>
        </w:rPr>
        <w:t>限制</w:t>
      </w:r>
      <w:r>
        <w:t>，</w:t>
      </w:r>
      <w:r w:rsidRPr="00CB02AA">
        <w:rPr>
          <w:rFonts w:hint="eastAsia"/>
        </w:rPr>
        <w:t>字符类型</w:t>
      </w:r>
      <w:r>
        <w:rPr>
          <w:rFonts w:hint="eastAsia"/>
        </w:rPr>
        <w:t>是否正确等</w:t>
      </w:r>
      <w:r>
        <w:t>。</w:t>
      </w:r>
    </w:p>
    <w:p w:rsidR="00CB02AA" w:rsidRDefault="00CB02AA" w:rsidP="0090576A">
      <w:pPr>
        <w:ind w:firstLine="420"/>
      </w:pPr>
      <w:r>
        <w:t>5</w:t>
      </w:r>
      <w:r>
        <w:rPr>
          <w:rFonts w:hint="eastAsia"/>
        </w:rPr>
        <w:t>、</w:t>
      </w:r>
      <w:r w:rsidRPr="00CB02AA">
        <w:rPr>
          <w:rFonts w:hint="eastAsia"/>
        </w:rPr>
        <w:t>中文字符处理</w:t>
      </w:r>
      <w:r>
        <w:rPr>
          <w:rFonts w:hint="eastAsia"/>
        </w:rPr>
        <w:t>：</w:t>
      </w:r>
      <w:r w:rsidRPr="00CB02AA">
        <w:rPr>
          <w:rFonts w:hint="eastAsia"/>
        </w:rPr>
        <w:t>在可以输入中文的系统输入中文</w:t>
      </w:r>
      <w:r w:rsidRPr="00CB02AA">
        <w:rPr>
          <w:rFonts w:hint="eastAsia"/>
        </w:rPr>
        <w:t>,</w:t>
      </w:r>
      <w:r w:rsidRPr="00CB02AA">
        <w:rPr>
          <w:rFonts w:hint="eastAsia"/>
        </w:rPr>
        <w:t>看会否出现乱码或出错。</w:t>
      </w:r>
    </w:p>
    <w:p w:rsidR="00CB02AA" w:rsidRPr="0090576A" w:rsidRDefault="00CB02AA" w:rsidP="0090576A">
      <w:pPr>
        <w:ind w:firstLine="420"/>
      </w:pPr>
      <w:r>
        <w:rPr>
          <w:rFonts w:hint="eastAsia"/>
        </w:rPr>
        <w:t>6</w:t>
      </w:r>
      <w:r>
        <w:rPr>
          <w:rFonts w:hint="eastAsia"/>
        </w:rPr>
        <w:t>、</w:t>
      </w:r>
      <w:r w:rsidRPr="0090576A">
        <w:rPr>
          <w:rFonts w:hint="eastAsia"/>
        </w:rPr>
        <w:t>检查输出信息的完整性</w:t>
      </w:r>
      <w:r w:rsidRPr="0090576A">
        <w:t>：</w:t>
      </w:r>
      <w:r w:rsidRPr="0090576A">
        <w:rPr>
          <w:rFonts w:hint="eastAsia"/>
        </w:rPr>
        <w:t>在查看信息和编辑（更新）信息时</w:t>
      </w:r>
      <w:r w:rsidRPr="0090576A">
        <w:rPr>
          <w:rFonts w:hint="eastAsia"/>
        </w:rPr>
        <w:t>,</w:t>
      </w:r>
      <w:r w:rsidRPr="0090576A">
        <w:rPr>
          <w:rFonts w:hint="eastAsia"/>
        </w:rPr>
        <w:t>查看所填写的信息是不是全部输出，输出信息和添加的是否一致。</w:t>
      </w:r>
    </w:p>
    <w:p w:rsidR="00CB02AA" w:rsidRPr="0090576A" w:rsidRDefault="00CB02AA" w:rsidP="0090576A">
      <w:pPr>
        <w:ind w:firstLine="420"/>
      </w:pPr>
      <w:r w:rsidRPr="0090576A">
        <w:t>7</w:t>
      </w:r>
      <w:r w:rsidRPr="0090576A">
        <w:rPr>
          <w:rFonts w:hint="eastAsia"/>
        </w:rPr>
        <w:t>、重复提交表单</w:t>
      </w:r>
      <w:r w:rsidRPr="0090576A">
        <w:rPr>
          <w:rFonts w:hint="eastAsia"/>
        </w:rPr>
        <w:t xml:space="preserve">: </w:t>
      </w:r>
      <w:r w:rsidRPr="0090576A">
        <w:rPr>
          <w:rFonts w:hint="eastAsia"/>
        </w:rPr>
        <w:t>一条已经成功提交的纪录，后退</w:t>
      </w:r>
      <w:r w:rsidRPr="0090576A">
        <w:rPr>
          <w:rFonts w:hint="eastAsia"/>
        </w:rPr>
        <w:t>(back)</w:t>
      </w:r>
      <w:r w:rsidRPr="0090576A">
        <w:rPr>
          <w:rFonts w:hint="eastAsia"/>
        </w:rPr>
        <w:t>后再提交，看看系统是否做了处理。</w:t>
      </w:r>
    </w:p>
    <w:p w:rsidR="00DE28A1" w:rsidRPr="0090576A" w:rsidRDefault="00CB02AA" w:rsidP="0090576A">
      <w:pPr>
        <w:ind w:firstLine="420"/>
      </w:pPr>
      <w:r w:rsidRPr="0090576A">
        <w:t>8</w:t>
      </w:r>
      <w:r w:rsidRPr="0090576A">
        <w:rPr>
          <w:rFonts w:hint="eastAsia"/>
        </w:rPr>
        <w:t>、搜索（</w:t>
      </w:r>
      <w:r w:rsidRPr="0090576A">
        <w:rPr>
          <w:rFonts w:hint="eastAsia"/>
        </w:rPr>
        <w:t>search</w:t>
      </w:r>
      <w:r w:rsidRPr="0090576A">
        <w:rPr>
          <w:rFonts w:hint="eastAsia"/>
        </w:rPr>
        <w:t>）检查：</w:t>
      </w:r>
      <w:r w:rsidR="00DE28A1" w:rsidRPr="0090576A">
        <w:rPr>
          <w:rFonts w:hint="eastAsia"/>
        </w:rPr>
        <w:t>在有搜索功能的地方输入系统存在和不存在的内容</w:t>
      </w:r>
      <w:r w:rsidR="00DE28A1" w:rsidRPr="0090576A">
        <w:rPr>
          <w:rFonts w:hint="eastAsia"/>
        </w:rPr>
        <w:t>,</w:t>
      </w:r>
      <w:r w:rsidR="00DE28A1" w:rsidRPr="0090576A">
        <w:rPr>
          <w:rFonts w:hint="eastAsia"/>
        </w:rPr>
        <w:t>看搜索结果是否正确</w:t>
      </w:r>
      <w:r w:rsidR="00DE28A1" w:rsidRPr="0090576A">
        <w:rPr>
          <w:rFonts w:hint="eastAsia"/>
        </w:rPr>
        <w:t xml:space="preserve">. </w:t>
      </w:r>
      <w:r w:rsidR="00DE28A1" w:rsidRPr="0090576A">
        <w:rPr>
          <w:rFonts w:hint="eastAsia"/>
        </w:rPr>
        <w:t>如果可以输入多个搜索条件</w:t>
      </w:r>
      <w:r w:rsidR="00DE28A1" w:rsidRPr="0090576A">
        <w:rPr>
          <w:rFonts w:hint="eastAsia"/>
        </w:rPr>
        <w:t>,</w:t>
      </w:r>
      <w:r w:rsidR="00DE28A1" w:rsidRPr="0090576A">
        <w:rPr>
          <w:rFonts w:hint="eastAsia"/>
        </w:rPr>
        <w:t>可以同时添加合理和不合理的条件</w:t>
      </w:r>
      <w:r w:rsidR="00DE28A1" w:rsidRPr="0090576A">
        <w:rPr>
          <w:rFonts w:hint="eastAsia"/>
        </w:rPr>
        <w:t>,</w:t>
      </w:r>
      <w:r w:rsidR="00DE28A1" w:rsidRPr="0090576A">
        <w:rPr>
          <w:rFonts w:hint="eastAsia"/>
        </w:rPr>
        <w:t>看系统处理是否正确。</w:t>
      </w:r>
    </w:p>
    <w:p w:rsidR="00DE28A1" w:rsidRPr="0090576A" w:rsidRDefault="00DE28A1" w:rsidP="0090576A">
      <w:pPr>
        <w:ind w:firstLine="420"/>
      </w:pPr>
      <w:r w:rsidRPr="0090576A">
        <w:t>9</w:t>
      </w:r>
      <w:r w:rsidRPr="0090576A">
        <w:rPr>
          <w:rFonts w:hint="eastAsia"/>
        </w:rPr>
        <w:t>、</w:t>
      </w:r>
      <w:r w:rsidRPr="0090576A">
        <w:tab/>
      </w:r>
      <w:r w:rsidRPr="0090576A">
        <w:rPr>
          <w:rFonts w:hint="eastAsia"/>
        </w:rPr>
        <w:t>上传下载文件检查：上传下载文件的功能是否实现，上传文件是否能打开。对上传文件的格式有何规定，</w:t>
      </w:r>
      <w:r w:rsidRPr="0090576A">
        <w:rPr>
          <w:rFonts w:hint="eastAsia"/>
        </w:rPr>
        <w:t xml:space="preserve"> </w:t>
      </w:r>
      <w:r w:rsidRPr="0090576A">
        <w:rPr>
          <w:rFonts w:hint="eastAsia"/>
        </w:rPr>
        <w:t>系统是否有解释信息，并检查系统是否能够做到。上传重名文件，看系统如何处理（一般会提示是否覆盖原文件）。</w:t>
      </w:r>
    </w:p>
    <w:p w:rsidR="00DE28A1" w:rsidRPr="0090576A" w:rsidRDefault="00DE28A1" w:rsidP="0090576A">
      <w:pPr>
        <w:ind w:firstLine="420"/>
      </w:pPr>
      <w:r w:rsidRPr="0090576A">
        <w:t>10</w:t>
      </w:r>
      <w:r w:rsidRPr="0090576A">
        <w:rPr>
          <w:rFonts w:hint="eastAsia"/>
        </w:rPr>
        <w:t>、必填项检查：应该填写的项没有填写时系统是否都做了处理，对必填项是否有提示信息，如在必填项前加红色</w:t>
      </w:r>
      <w:r w:rsidRPr="0090576A">
        <w:rPr>
          <w:rFonts w:hint="eastAsia"/>
        </w:rPr>
        <w:t>*</w:t>
      </w:r>
      <w:r w:rsidRPr="0090576A">
        <w:rPr>
          <w:rFonts w:hint="eastAsia"/>
        </w:rPr>
        <w:t>。</w:t>
      </w:r>
    </w:p>
    <w:p w:rsidR="00DE28A1" w:rsidRPr="0090576A" w:rsidRDefault="00DE28A1" w:rsidP="0090576A">
      <w:pPr>
        <w:ind w:firstLine="420"/>
      </w:pPr>
      <w:r w:rsidRPr="0090576A">
        <w:t>11</w:t>
      </w:r>
      <w:r w:rsidRPr="0090576A">
        <w:rPr>
          <w:rFonts w:hint="eastAsia"/>
        </w:rPr>
        <w:t>、输入文本框类型控件的测试：</w:t>
      </w:r>
      <w:r w:rsidR="00544F0F" w:rsidRPr="0090576A">
        <w:rPr>
          <w:rFonts w:hint="eastAsia"/>
        </w:rPr>
        <w:t>空值测试；空格测试（前面输入空格，中间输入空格</w:t>
      </w:r>
      <w:r w:rsidR="00544F0F" w:rsidRPr="0090576A">
        <w:rPr>
          <w:rFonts w:hint="eastAsia"/>
        </w:rPr>
        <w:t>,</w:t>
      </w:r>
      <w:r w:rsidR="00544F0F" w:rsidRPr="0090576A">
        <w:rPr>
          <w:rFonts w:hint="eastAsia"/>
        </w:rPr>
        <w:t>末尾输入空格和全部输入空格）程序是否进行处理，保存成功后，数据库中的数据是否与页</w:t>
      </w:r>
      <w:r w:rsidR="00544F0F" w:rsidRPr="0090576A">
        <w:rPr>
          <w:rFonts w:hint="eastAsia"/>
        </w:rPr>
        <w:lastRenderedPageBreak/>
        <w:t>面显示的一致</w:t>
      </w:r>
      <w:r w:rsidR="00544F0F" w:rsidRPr="0090576A">
        <w:rPr>
          <w:rFonts w:hint="eastAsia"/>
        </w:rPr>
        <w:t xml:space="preserve"> </w:t>
      </w:r>
      <w:r w:rsidR="00544F0F" w:rsidRPr="0090576A">
        <w:rPr>
          <w:rFonts w:hint="eastAsia"/>
        </w:rPr>
        <w:t>；长度测试</w:t>
      </w:r>
      <w:r w:rsidR="00544F0F" w:rsidRPr="0090576A">
        <w:rPr>
          <w:rFonts w:hint="eastAsia"/>
        </w:rPr>
        <w:t>(</w:t>
      </w:r>
      <w:r w:rsidR="00544F0F" w:rsidRPr="0090576A">
        <w:rPr>
          <w:rFonts w:hint="eastAsia"/>
        </w:rPr>
        <w:t>最大字符</w:t>
      </w:r>
      <w:r w:rsidR="00544F0F" w:rsidRPr="0090576A">
        <w:rPr>
          <w:rFonts w:hint="eastAsia"/>
        </w:rPr>
        <w:t>)</w:t>
      </w:r>
      <w:r w:rsidR="00544F0F" w:rsidRPr="0090576A">
        <w:rPr>
          <w:rFonts w:hint="eastAsia"/>
        </w:rPr>
        <w:t>（最多允许的字符数应该给用户说明）；类型测试</w:t>
      </w:r>
      <w:r w:rsidR="00544F0F" w:rsidRPr="0090576A">
        <w:rPr>
          <w:rFonts w:hint="eastAsia"/>
        </w:rPr>
        <w:t>(</w:t>
      </w:r>
      <w:r w:rsidR="00544F0F" w:rsidRPr="0090576A">
        <w:rPr>
          <w:rFonts w:hint="eastAsia"/>
        </w:rPr>
        <w:t>如果有类型要求</w:t>
      </w:r>
      <w:r w:rsidR="00544F0F" w:rsidRPr="0090576A">
        <w:rPr>
          <w:rFonts w:hint="eastAsia"/>
        </w:rPr>
        <w:t>)</w:t>
      </w:r>
      <w:r w:rsidR="00544F0F" w:rsidRPr="0090576A">
        <w:rPr>
          <w:rFonts w:hint="eastAsia"/>
        </w:rPr>
        <w:t>；特殊字符的测试。</w:t>
      </w:r>
    </w:p>
    <w:p w:rsidR="00544F0F" w:rsidRPr="0090576A" w:rsidRDefault="00544F0F" w:rsidP="0090576A">
      <w:pPr>
        <w:ind w:firstLine="420"/>
      </w:pPr>
      <w:r w:rsidRPr="0090576A">
        <w:rPr>
          <w:rFonts w:hint="eastAsia"/>
        </w:rPr>
        <w:t>12</w:t>
      </w:r>
      <w:r w:rsidRPr="0090576A">
        <w:rPr>
          <w:rFonts w:hint="eastAsia"/>
        </w:rPr>
        <w:t>、文本框内容的合理性：如果是输入正数的文本框。（如：职工人数）还要判断是否为负数。</w:t>
      </w:r>
    </w:p>
    <w:p w:rsidR="00544F0F" w:rsidRPr="0090576A" w:rsidRDefault="00544F0F" w:rsidP="0090576A">
      <w:pPr>
        <w:ind w:firstLine="420"/>
      </w:pPr>
      <w:r w:rsidRPr="0090576A">
        <w:t>13</w:t>
      </w:r>
      <w:r w:rsidRPr="0090576A">
        <w:rPr>
          <w:rFonts w:hint="eastAsia"/>
        </w:rPr>
        <w:t>、时间：起始时间不可大于终止时间；检查日期为空时程序的反应；数据库中的日期是否能够正确显示在页面上；输入错误日期时程序的反应；如果有输入日期不得大于当前日期的限制，则是否通过</w:t>
      </w:r>
      <w:r w:rsidRPr="0090576A">
        <w:rPr>
          <w:rFonts w:hint="eastAsia"/>
        </w:rPr>
        <w:t xml:space="preserve"> </w:t>
      </w:r>
      <w:r w:rsidRPr="0090576A">
        <w:rPr>
          <w:rFonts w:hint="eastAsia"/>
        </w:rPr>
        <w:t>；如果有输入日期不得小于当前日期的限制，则是否通过</w:t>
      </w:r>
      <w:r w:rsidR="00583454" w:rsidRPr="0090576A">
        <w:rPr>
          <w:rFonts w:hint="eastAsia"/>
        </w:rPr>
        <w:t>。</w:t>
      </w:r>
    </w:p>
    <w:p w:rsidR="00583454" w:rsidRPr="0090576A" w:rsidRDefault="00583454" w:rsidP="0090576A">
      <w:pPr>
        <w:ind w:firstLine="420"/>
      </w:pPr>
      <w:r w:rsidRPr="0090576A">
        <w:t>14</w:t>
      </w:r>
      <w:r w:rsidRPr="0090576A">
        <w:rPr>
          <w:rFonts w:hint="eastAsia"/>
        </w:rPr>
        <w:t>、边界值：输入条件规定了值的范围，应取刚达到这个范围的边界的值作为测试输入数据以及刚刚超越这个范围边界的值作为测试输入数据。</w:t>
      </w:r>
    </w:p>
    <w:p w:rsidR="00583454" w:rsidRPr="0090576A" w:rsidRDefault="00583454" w:rsidP="0090576A">
      <w:pPr>
        <w:ind w:firstLine="420"/>
      </w:pPr>
      <w:r w:rsidRPr="0090576A">
        <w:rPr>
          <w:rFonts w:hint="eastAsia"/>
        </w:rPr>
        <w:t>15</w:t>
      </w:r>
      <w:r w:rsidRPr="0090576A">
        <w:rPr>
          <w:rFonts w:hint="eastAsia"/>
        </w:rPr>
        <w:t>、保存操作的测试：保存成功</w:t>
      </w:r>
      <w:r w:rsidRPr="0090576A">
        <w:rPr>
          <w:rFonts w:hint="eastAsia"/>
        </w:rPr>
        <w:t>/</w:t>
      </w:r>
      <w:r w:rsidRPr="0090576A">
        <w:rPr>
          <w:rFonts w:hint="eastAsia"/>
        </w:rPr>
        <w:t>失败后检查数据库；检查必填项；保存成功</w:t>
      </w:r>
      <w:r w:rsidRPr="0090576A">
        <w:rPr>
          <w:rFonts w:hint="eastAsia"/>
        </w:rPr>
        <w:t>/</w:t>
      </w:r>
      <w:r w:rsidRPr="0090576A">
        <w:rPr>
          <w:rFonts w:hint="eastAsia"/>
        </w:rPr>
        <w:t>失败是否有相应的提示信息。</w:t>
      </w:r>
    </w:p>
    <w:p w:rsidR="00E563C9" w:rsidRPr="0090576A" w:rsidRDefault="00583454" w:rsidP="0090576A">
      <w:pPr>
        <w:ind w:firstLine="420"/>
      </w:pPr>
      <w:r w:rsidRPr="0090576A">
        <w:t>16</w:t>
      </w:r>
      <w:r w:rsidRPr="0090576A">
        <w:rPr>
          <w:rFonts w:hint="eastAsia"/>
        </w:rPr>
        <w:t>、</w:t>
      </w:r>
      <w:r w:rsidR="00E563C9" w:rsidRPr="0090576A">
        <w:rPr>
          <w:rFonts w:hint="eastAsia"/>
        </w:rPr>
        <w:t>删除操作的测试：删除提示成功</w:t>
      </w:r>
      <w:r w:rsidR="00E563C9" w:rsidRPr="0090576A">
        <w:rPr>
          <w:rFonts w:hint="eastAsia"/>
        </w:rPr>
        <w:t>/</w:t>
      </w:r>
      <w:r w:rsidR="00E563C9" w:rsidRPr="0090576A">
        <w:rPr>
          <w:rFonts w:hint="eastAsia"/>
        </w:rPr>
        <w:t>失败后看查看数据库；删除时是否有确认对话框；确定是逻辑删除还是物理删除</w:t>
      </w:r>
      <w:r w:rsidR="00E563C9" w:rsidRPr="0090576A">
        <w:rPr>
          <w:rFonts w:hint="eastAsia"/>
        </w:rPr>
        <w:t>;</w:t>
      </w:r>
      <w:r w:rsidR="00E563C9" w:rsidRPr="0090576A">
        <w:rPr>
          <w:rFonts w:hint="eastAsia"/>
        </w:rPr>
        <w:t>物理删除是否已经把数据库中的数据删除掉，</w:t>
      </w:r>
      <w:r w:rsidR="00E563C9" w:rsidRPr="0090576A">
        <w:rPr>
          <w:rFonts w:hint="eastAsia"/>
        </w:rPr>
        <w:t xml:space="preserve"> </w:t>
      </w:r>
      <w:r w:rsidR="00E563C9" w:rsidRPr="0090576A">
        <w:rPr>
          <w:rFonts w:hint="eastAsia"/>
        </w:rPr>
        <w:t>逻辑删除是否改变了标志位。删除之后，相关信息是否连带被删除。</w:t>
      </w:r>
    </w:p>
    <w:p w:rsidR="009B7A01" w:rsidRPr="0090576A" w:rsidRDefault="00E563C9" w:rsidP="0090576A">
      <w:pPr>
        <w:ind w:firstLine="420"/>
      </w:pPr>
      <w:r w:rsidRPr="0090576A">
        <w:rPr>
          <w:rFonts w:hint="eastAsia"/>
        </w:rPr>
        <w:t>17</w:t>
      </w:r>
      <w:r w:rsidRPr="0090576A">
        <w:rPr>
          <w:rFonts w:hint="eastAsia"/>
        </w:rPr>
        <w:t>、</w:t>
      </w:r>
      <w:r w:rsidR="009B7A01" w:rsidRPr="0090576A">
        <w:rPr>
          <w:rFonts w:hint="eastAsia"/>
        </w:rPr>
        <w:t>修改操作的测试：修改提示成功后看数据库中的记录是否已经修改。不允许编辑的内容是否还可以修改。</w:t>
      </w:r>
    </w:p>
    <w:p w:rsidR="009B7A01" w:rsidRPr="0090576A" w:rsidRDefault="009B7A01" w:rsidP="0090576A">
      <w:pPr>
        <w:ind w:firstLine="420"/>
      </w:pPr>
      <w:r w:rsidRPr="0090576A">
        <w:t>18</w:t>
      </w:r>
      <w:r w:rsidRPr="0090576A">
        <w:rPr>
          <w:rFonts w:hint="eastAsia"/>
        </w:rPr>
        <w:t>、查询操作的测试：查询到的记录是否与数据库中的记录相符；检查组合查询时</w:t>
      </w:r>
      <w:r w:rsidRPr="0090576A">
        <w:rPr>
          <w:rFonts w:hint="eastAsia"/>
        </w:rPr>
        <w:t>,</w:t>
      </w:r>
      <w:r w:rsidRPr="0090576A">
        <w:rPr>
          <w:rFonts w:hint="eastAsia"/>
        </w:rPr>
        <w:t>查询结果是否正确；查询列表下如果可以查询纪录的详细信息，检测查询条件是否改变；查询条件中有日期这一项的查看是否有默认值及其值是否符合要求；查询结果有分页的时候系统是否能够正确处理。查询条件不成立或者条件为空的时候，系统如何处理。</w:t>
      </w:r>
    </w:p>
    <w:p w:rsidR="009B7A01" w:rsidRPr="0090576A" w:rsidRDefault="009B7A01" w:rsidP="0090576A">
      <w:pPr>
        <w:ind w:firstLine="420"/>
      </w:pPr>
      <w:r w:rsidRPr="0090576A">
        <w:t>19</w:t>
      </w:r>
      <w:r w:rsidRPr="0090576A">
        <w:rPr>
          <w:rFonts w:hint="eastAsia"/>
        </w:rPr>
        <w:t>、分页显示的测试：检查是否能够正常分页显示；检查是否能够正常前进或后退。检查是否能够正确选择一页的显示记录数；检查是否能够正确选择显示第</w:t>
      </w:r>
      <w:r w:rsidRPr="0090576A">
        <w:rPr>
          <w:rFonts w:hint="eastAsia"/>
        </w:rPr>
        <w:t xml:space="preserve"> x </w:t>
      </w:r>
      <w:r w:rsidRPr="0090576A">
        <w:rPr>
          <w:rFonts w:hint="eastAsia"/>
        </w:rPr>
        <w:t>页。</w:t>
      </w:r>
    </w:p>
    <w:p w:rsidR="00841181" w:rsidRPr="0090576A" w:rsidRDefault="00841181" w:rsidP="0090576A">
      <w:pPr>
        <w:ind w:firstLine="420"/>
      </w:pPr>
      <w:r w:rsidRPr="0090576A">
        <w:rPr>
          <w:rFonts w:hint="eastAsia"/>
        </w:rPr>
        <w:t>20</w:t>
      </w:r>
      <w:r w:rsidRPr="0090576A">
        <w:rPr>
          <w:rFonts w:hint="eastAsia"/>
        </w:rPr>
        <w:t>、工作流程的测试：每个模块的工作流程是否可以正常运行；每个模块的工作流程过程是否与详细设计要求的一致；不按正常的工作流程操作是否可以正常运行。</w:t>
      </w:r>
    </w:p>
    <w:p w:rsidR="00841181" w:rsidRPr="0090576A" w:rsidRDefault="00841181" w:rsidP="0090576A">
      <w:pPr>
        <w:ind w:firstLine="420"/>
      </w:pPr>
      <w:r w:rsidRPr="0090576A">
        <w:t>21</w:t>
      </w:r>
      <w:r w:rsidRPr="0090576A">
        <w:rPr>
          <w:rFonts w:hint="eastAsia"/>
        </w:rPr>
        <w:t>、权限的问题：检查具有不同权限的用户登录时，是否具有跟其权限相符合的操作。</w:t>
      </w:r>
    </w:p>
    <w:p w:rsidR="00841181" w:rsidRPr="00150CBB" w:rsidRDefault="00841181" w:rsidP="00150CBB">
      <w:pPr>
        <w:ind w:firstLine="420"/>
      </w:pPr>
      <w:r w:rsidRPr="0090576A">
        <w:t>22</w:t>
      </w:r>
      <w:r w:rsidRPr="0090576A">
        <w:rPr>
          <w:rFonts w:hint="eastAsia"/>
        </w:rPr>
        <w:t>、系统自动生成项的测试：应该自动生成数据的地方是否自动生成了数据；自动生成数据的该条信息是否可以正常使用。</w:t>
      </w:r>
    </w:p>
    <w:p w:rsidR="00205098" w:rsidRPr="003826E3" w:rsidRDefault="00205098" w:rsidP="00205098">
      <w:pPr>
        <w:pStyle w:val="3"/>
        <w:rPr>
          <w:rFonts w:ascii="宋体" w:hAnsi="宋体"/>
          <w:sz w:val="24"/>
          <w:szCs w:val="24"/>
        </w:rPr>
      </w:pPr>
      <w:r>
        <w:rPr>
          <w:rFonts w:ascii="宋体" w:hAnsi="宋体"/>
          <w:sz w:val="24"/>
          <w:szCs w:val="24"/>
        </w:rPr>
        <w:t>5.3</w:t>
      </w:r>
      <w:r w:rsidR="00DF373A">
        <w:rPr>
          <w:rFonts w:ascii="宋体" w:hAnsi="宋体"/>
          <w:sz w:val="24"/>
          <w:szCs w:val="24"/>
        </w:rPr>
        <w:t>.3</w:t>
      </w:r>
      <w:r>
        <w:rPr>
          <w:rFonts w:ascii="宋体" w:hAnsi="宋体" w:hint="eastAsia"/>
          <w:sz w:val="24"/>
          <w:szCs w:val="24"/>
        </w:rPr>
        <w:t xml:space="preserve"> </w:t>
      </w:r>
      <w:r>
        <w:rPr>
          <w:rFonts w:ascii="宋体" w:hAnsi="宋体"/>
          <w:sz w:val="24"/>
          <w:szCs w:val="24"/>
        </w:rPr>
        <w:t>测试</w:t>
      </w:r>
      <w:r>
        <w:rPr>
          <w:rFonts w:ascii="宋体" w:hAnsi="宋体" w:hint="eastAsia"/>
          <w:sz w:val="24"/>
          <w:szCs w:val="24"/>
        </w:rPr>
        <w:t>结果</w:t>
      </w:r>
    </w:p>
    <w:p w:rsidR="00783DD1" w:rsidRDefault="008220F4" w:rsidP="00783DD1">
      <w:pPr>
        <w:ind w:firstLine="420"/>
      </w:pPr>
      <w:r>
        <w:rPr>
          <w:rFonts w:hint="eastAsia"/>
        </w:rPr>
        <w:t>1</w:t>
      </w:r>
      <w:r>
        <w:rPr>
          <w:rFonts w:hint="eastAsia"/>
        </w:rPr>
        <w:t>、</w:t>
      </w:r>
      <w:r w:rsidR="00783DD1">
        <w:rPr>
          <w:rFonts w:hint="eastAsia"/>
        </w:rPr>
        <w:t>后台</w:t>
      </w:r>
      <w:r w:rsidR="00783DD1">
        <w:t>机构列表</w:t>
      </w:r>
      <w:r w:rsidR="00783DD1">
        <w:rPr>
          <w:rFonts w:hint="eastAsia"/>
        </w:rPr>
        <w:t>：</w:t>
      </w:r>
      <w:r w:rsidR="00783DD1">
        <w:t>运营人员进入列表，</w:t>
      </w:r>
      <w:r w:rsidR="00783DD1">
        <w:rPr>
          <w:rFonts w:hint="eastAsia"/>
        </w:rPr>
        <w:t>选择</w:t>
      </w:r>
      <w:r w:rsidR="00783DD1">
        <w:t>查询条件，组合查询，结果正确。页面</w:t>
      </w:r>
      <w:r w:rsidR="00783DD1">
        <w:rPr>
          <w:rFonts w:hint="eastAsia"/>
        </w:rPr>
        <w:t>各个</w:t>
      </w:r>
      <w:r w:rsidR="00783DD1">
        <w:t>按钮功能正确。</w:t>
      </w:r>
    </w:p>
    <w:p w:rsidR="00783DD1" w:rsidRDefault="006C10D2" w:rsidP="00783DD1">
      <w:pPr>
        <w:ind w:firstLine="420"/>
      </w:pPr>
      <w:r>
        <w:t>2</w:t>
      </w:r>
      <w:r>
        <w:rPr>
          <w:rFonts w:hint="eastAsia"/>
        </w:rPr>
        <w:t>、</w:t>
      </w:r>
      <w:r w:rsidR="00783DD1">
        <w:rPr>
          <w:rFonts w:hint="eastAsia"/>
        </w:rPr>
        <w:t>后台新增</w:t>
      </w:r>
      <w:r w:rsidR="00783DD1">
        <w:t>机构</w:t>
      </w:r>
      <w:r w:rsidR="00783DD1">
        <w:rPr>
          <w:rFonts w:hint="eastAsia"/>
        </w:rPr>
        <w:t>：</w:t>
      </w:r>
      <w:r w:rsidR="00783DD1">
        <w:t>当管理员新增</w:t>
      </w:r>
      <w:r w:rsidR="00783DD1">
        <w:rPr>
          <w:rFonts w:hint="eastAsia"/>
        </w:rPr>
        <w:t>机构时</w:t>
      </w:r>
      <w:r w:rsidR="00783DD1">
        <w:t>，首先检验必填项是否填写，所需格式是否</w:t>
      </w:r>
      <w:r w:rsidR="00783DD1">
        <w:rPr>
          <w:rFonts w:hint="eastAsia"/>
        </w:rPr>
        <w:t>填写正确</w:t>
      </w:r>
      <w:r w:rsidR="00DD4E9A">
        <w:rPr>
          <w:rFonts w:hint="eastAsia"/>
        </w:rPr>
        <w:t>，</w:t>
      </w:r>
      <w:r w:rsidR="00DD4E9A">
        <w:t>有错误</w:t>
      </w:r>
      <w:r w:rsidR="004A0997">
        <w:rPr>
          <w:rFonts w:hint="eastAsia"/>
        </w:rPr>
        <w:t>给出相应提示</w:t>
      </w:r>
      <w:r w:rsidR="00783DD1">
        <w:t>，如果是，</w:t>
      </w:r>
      <w:r w:rsidR="00783DD1">
        <w:rPr>
          <w:rFonts w:hint="eastAsia"/>
        </w:rPr>
        <w:t>保存数据</w:t>
      </w:r>
      <w:r w:rsidR="00783DD1">
        <w:t>，新增成功。</w:t>
      </w:r>
      <w:r w:rsidR="00783DD1">
        <w:rPr>
          <w:rFonts w:hint="eastAsia"/>
        </w:rPr>
        <w:t>到</w:t>
      </w:r>
      <w:r w:rsidR="00783DD1">
        <w:t>机构列表查看机构存在，点击查看机构详情，</w:t>
      </w:r>
      <w:r w:rsidR="00783DD1">
        <w:rPr>
          <w:rFonts w:hint="eastAsia"/>
        </w:rPr>
        <w:t>数据正确</w:t>
      </w:r>
      <w:r w:rsidR="00783DD1">
        <w:t>。</w:t>
      </w:r>
    </w:p>
    <w:p w:rsidR="006C10D2" w:rsidRDefault="00D920FB" w:rsidP="00783DD1">
      <w:pPr>
        <w:ind w:firstLine="420"/>
      </w:pPr>
      <w:r>
        <w:rPr>
          <w:rFonts w:hint="eastAsia"/>
        </w:rPr>
        <w:t>3</w:t>
      </w:r>
      <w:r>
        <w:rPr>
          <w:rFonts w:hint="eastAsia"/>
        </w:rPr>
        <w:t>、</w:t>
      </w:r>
      <w:r w:rsidR="00BB352C">
        <w:rPr>
          <w:rFonts w:hint="eastAsia"/>
        </w:rPr>
        <w:t>后台</w:t>
      </w:r>
      <w:r w:rsidR="00BB352C">
        <w:t>相册管理：</w:t>
      </w:r>
      <w:r w:rsidR="00BB352C">
        <w:rPr>
          <w:rFonts w:hint="eastAsia"/>
        </w:rPr>
        <w:t>列表</w:t>
      </w:r>
      <w:r w:rsidR="00BB352C">
        <w:t>条件筛选查询结果正确。图片处理</w:t>
      </w:r>
      <w:r w:rsidR="00BB352C">
        <w:rPr>
          <w:rFonts w:hint="eastAsia"/>
        </w:rPr>
        <w:t>，</w:t>
      </w:r>
      <w:r w:rsidR="00BB352C">
        <w:t>通过的图片可以展示在机构相册中，驳回的无法在前台显示。</w:t>
      </w:r>
    </w:p>
    <w:p w:rsidR="00BB352C" w:rsidRDefault="00BB352C" w:rsidP="00783DD1">
      <w:pPr>
        <w:ind w:firstLine="420"/>
      </w:pPr>
      <w:r>
        <w:t>4</w:t>
      </w:r>
      <w:r>
        <w:rPr>
          <w:rFonts w:hint="eastAsia"/>
        </w:rPr>
        <w:t>、</w:t>
      </w:r>
      <w:r>
        <w:t>前台首页：广告位图片展示正确</w:t>
      </w:r>
      <w:r>
        <w:rPr>
          <w:rFonts w:hint="eastAsia"/>
        </w:rPr>
        <w:t>。</w:t>
      </w:r>
      <w:r>
        <w:t>机构</w:t>
      </w:r>
      <w:r>
        <w:rPr>
          <w:rFonts w:hint="eastAsia"/>
        </w:rPr>
        <w:t>链接</w:t>
      </w:r>
      <w:r>
        <w:t>可以直接</w:t>
      </w:r>
      <w:r>
        <w:rPr>
          <w:rFonts w:hint="eastAsia"/>
        </w:rPr>
        <w:t>跳转</w:t>
      </w:r>
      <w:r>
        <w:t>对应机构详情。</w:t>
      </w:r>
    </w:p>
    <w:p w:rsidR="00BB352C" w:rsidRDefault="00BB352C" w:rsidP="00783DD1">
      <w:pPr>
        <w:ind w:firstLine="420"/>
      </w:pPr>
      <w:r>
        <w:t>5</w:t>
      </w:r>
      <w:r>
        <w:rPr>
          <w:rFonts w:hint="eastAsia"/>
        </w:rPr>
        <w:t>、</w:t>
      </w:r>
      <w:r>
        <w:t>前台机构列表查询：</w:t>
      </w:r>
      <w:r>
        <w:rPr>
          <w:rFonts w:hint="eastAsia"/>
        </w:rPr>
        <w:t>进行</w:t>
      </w:r>
      <w:r>
        <w:t>所在地点，机构类型，教学学段</w:t>
      </w:r>
      <w:r>
        <w:rPr>
          <w:rFonts w:hint="eastAsia"/>
        </w:rPr>
        <w:t>和</w:t>
      </w:r>
      <w:r>
        <w:t>搜索框联合查询</w:t>
      </w:r>
      <w:r>
        <w:rPr>
          <w:rFonts w:hint="eastAsia"/>
        </w:rPr>
        <w:t>，</w:t>
      </w:r>
      <w:r>
        <w:t>查询结果在机构列表中展示正确。列表中</w:t>
      </w:r>
      <w:r>
        <w:rPr>
          <w:rFonts w:hint="eastAsia"/>
        </w:rPr>
        <w:t>的</w:t>
      </w:r>
      <w:r>
        <w:t>机构点击机构封面，跳转到对应的机构详情。</w:t>
      </w:r>
    </w:p>
    <w:p w:rsidR="00BB352C" w:rsidRDefault="00BB352C" w:rsidP="00783DD1">
      <w:pPr>
        <w:ind w:firstLine="420"/>
      </w:pPr>
      <w:r>
        <w:t>6</w:t>
      </w:r>
      <w:r>
        <w:rPr>
          <w:rFonts w:hint="eastAsia"/>
        </w:rPr>
        <w:t>、</w:t>
      </w:r>
      <w:r w:rsidR="00577306">
        <w:rPr>
          <w:rFonts w:hint="eastAsia"/>
        </w:rPr>
        <w:t>前台</w:t>
      </w:r>
      <w:r w:rsidR="00577306">
        <w:t>机构详情：机构封面展示正常，点击</w:t>
      </w:r>
      <w:r w:rsidR="00577306">
        <w:rPr>
          <w:rFonts w:hint="eastAsia"/>
        </w:rPr>
        <w:t>机构相册按钮</w:t>
      </w:r>
      <w:r w:rsidR="00577306">
        <w:t>进入</w:t>
      </w:r>
      <w:r w:rsidR="00577306">
        <w:rPr>
          <w:rFonts w:hint="eastAsia"/>
        </w:rPr>
        <w:t>机构</w:t>
      </w:r>
      <w:r w:rsidR="00577306">
        <w:t>相册。机构信息</w:t>
      </w:r>
      <w:r w:rsidR="00577306">
        <w:rPr>
          <w:rFonts w:hint="eastAsia"/>
        </w:rPr>
        <w:t>展示正确</w:t>
      </w:r>
      <w:r w:rsidR="00577306">
        <w:t>，功能按钮</w:t>
      </w:r>
      <w:r w:rsidR="003C72BE">
        <w:rPr>
          <w:rFonts w:hint="eastAsia"/>
        </w:rPr>
        <w:t>（收藏</w:t>
      </w:r>
      <w:r w:rsidR="003C72BE">
        <w:t>、报错</w:t>
      </w:r>
      <w:r w:rsidR="003C72BE">
        <w:rPr>
          <w:rFonts w:hint="eastAsia"/>
        </w:rPr>
        <w:t>、</w:t>
      </w:r>
      <w:r w:rsidR="003C72BE">
        <w:t>分享）对应</w:t>
      </w:r>
      <w:r w:rsidR="00577306">
        <w:t>功能</w:t>
      </w:r>
      <w:r w:rsidR="003C72BE">
        <w:rPr>
          <w:rFonts w:hint="eastAsia"/>
        </w:rPr>
        <w:t>正确</w:t>
      </w:r>
      <w:r w:rsidR="00577306">
        <w:t>。</w:t>
      </w:r>
    </w:p>
    <w:p w:rsidR="00577306" w:rsidRDefault="00577306" w:rsidP="00783DD1">
      <w:pPr>
        <w:ind w:firstLine="420"/>
      </w:pPr>
      <w:r>
        <w:t>7</w:t>
      </w:r>
      <w:r>
        <w:rPr>
          <w:rFonts w:hint="eastAsia"/>
        </w:rPr>
        <w:t>、</w:t>
      </w:r>
      <w:r w:rsidR="003C72BE">
        <w:rPr>
          <w:rFonts w:hint="eastAsia"/>
        </w:rPr>
        <w:t>前台</w:t>
      </w:r>
      <w:r w:rsidR="003C72BE">
        <w:t>机构相册列表：列表展示正确，</w:t>
      </w:r>
      <w:r w:rsidR="003C72BE">
        <w:rPr>
          <w:rFonts w:hint="eastAsia"/>
        </w:rPr>
        <w:t>只有通过审核</w:t>
      </w:r>
      <w:r w:rsidR="003C72BE">
        <w:t>的图片展示在</w:t>
      </w:r>
      <w:r w:rsidR="003C72BE">
        <w:rPr>
          <w:rFonts w:hint="eastAsia"/>
        </w:rPr>
        <w:t>机构相册里</w:t>
      </w:r>
      <w:r w:rsidR="003C72BE">
        <w:t>，未审核与已驳回图片不展示。点击</w:t>
      </w:r>
      <w:r w:rsidR="003C72BE">
        <w:rPr>
          <w:rFonts w:hint="eastAsia"/>
        </w:rPr>
        <w:t>翻页</w:t>
      </w:r>
      <w:r w:rsidR="003C72BE">
        <w:t>正常，页面顺序正确。点击</w:t>
      </w:r>
      <w:r w:rsidR="003C72BE">
        <w:rPr>
          <w:rFonts w:hint="eastAsia"/>
        </w:rPr>
        <w:t>其中一张图片</w:t>
      </w:r>
      <w:r w:rsidR="003C72BE">
        <w:t>，</w:t>
      </w:r>
      <w:r w:rsidR="003C72BE">
        <w:rPr>
          <w:rFonts w:hint="eastAsia"/>
        </w:rPr>
        <w:t>跳转</w:t>
      </w:r>
      <w:r w:rsidR="003C72BE">
        <w:t>该图片详</w:t>
      </w:r>
      <w:r w:rsidR="003C72BE">
        <w:lastRenderedPageBreak/>
        <w:t>情</w:t>
      </w:r>
      <w:r w:rsidR="003C72BE">
        <w:rPr>
          <w:rFonts w:hint="eastAsia"/>
        </w:rPr>
        <w:t>。</w:t>
      </w:r>
      <w:r w:rsidR="003C72BE">
        <w:t>图片</w:t>
      </w:r>
      <w:r w:rsidR="003C72BE">
        <w:rPr>
          <w:rFonts w:hint="eastAsia"/>
        </w:rPr>
        <w:t>举报按钮当鼠标</w:t>
      </w:r>
      <w:r w:rsidR="003C72BE">
        <w:t>放在图片上时自动显示，举报功能正常。</w:t>
      </w:r>
    </w:p>
    <w:p w:rsidR="003C72BE" w:rsidRDefault="003C72BE" w:rsidP="00783DD1">
      <w:pPr>
        <w:ind w:firstLine="420"/>
      </w:pPr>
      <w:r>
        <w:t>8</w:t>
      </w:r>
      <w:r>
        <w:rPr>
          <w:rFonts w:hint="eastAsia"/>
        </w:rPr>
        <w:t>、</w:t>
      </w:r>
      <w:r>
        <w:t>前台图片详情：</w:t>
      </w:r>
      <w:r w:rsidR="00F232B6">
        <w:rPr>
          <w:rFonts w:hint="eastAsia"/>
        </w:rPr>
        <w:t>图片</w:t>
      </w:r>
      <w:r w:rsidR="00F232B6">
        <w:t>标题，详细信息展示正常，详细信息字数过多时自动隐藏</w:t>
      </w:r>
      <w:r w:rsidR="00F232B6">
        <w:rPr>
          <w:rFonts w:hint="eastAsia"/>
        </w:rPr>
        <w:t>。</w:t>
      </w:r>
      <w:r>
        <w:rPr>
          <w:rFonts w:hint="eastAsia"/>
        </w:rPr>
        <w:t>页面</w:t>
      </w:r>
      <w:r>
        <w:t>链接正确，点击机构名称跳转机构详情。</w:t>
      </w:r>
      <w:r>
        <w:rPr>
          <w:rFonts w:hint="eastAsia"/>
        </w:rPr>
        <w:t>上一张图片</w:t>
      </w:r>
      <w:r>
        <w:rPr>
          <w:rFonts w:hint="eastAsia"/>
        </w:rPr>
        <w:t>/</w:t>
      </w:r>
      <w:r>
        <w:rPr>
          <w:rFonts w:hint="eastAsia"/>
        </w:rPr>
        <w:t>下一张图片</w:t>
      </w:r>
      <w:r>
        <w:t>翻页功能正常，</w:t>
      </w:r>
      <w:r w:rsidR="00F232B6">
        <w:rPr>
          <w:rFonts w:hint="eastAsia"/>
        </w:rPr>
        <w:t>右侧</w:t>
      </w:r>
      <w:r>
        <w:t>缩略图列表</w:t>
      </w:r>
      <w:r w:rsidR="00F232B6">
        <w:rPr>
          <w:rFonts w:hint="eastAsia"/>
        </w:rPr>
        <w:t>展示正常，</w:t>
      </w:r>
      <w:r w:rsidR="00F232B6">
        <w:t>点击其中一张图片，</w:t>
      </w:r>
      <w:r w:rsidR="00317CCD">
        <w:rPr>
          <w:rFonts w:hint="eastAsia"/>
        </w:rPr>
        <w:t>左侧图片</w:t>
      </w:r>
      <w:r w:rsidR="00317CCD">
        <w:t>随之变动</w:t>
      </w:r>
      <w:r w:rsidR="00F232B6">
        <w:t>。</w:t>
      </w:r>
    </w:p>
    <w:p w:rsidR="00317CCD" w:rsidRDefault="00317CCD" w:rsidP="00783DD1">
      <w:pPr>
        <w:ind w:firstLine="420"/>
      </w:pPr>
      <w:r>
        <w:rPr>
          <w:rFonts w:hint="eastAsia"/>
        </w:rPr>
        <w:t>9</w:t>
      </w:r>
      <w:r>
        <w:rPr>
          <w:rFonts w:hint="eastAsia"/>
        </w:rPr>
        <w:t>、</w:t>
      </w:r>
      <w:r>
        <w:t>前台上传图片：</w:t>
      </w:r>
      <w:r>
        <w:rPr>
          <w:rFonts w:hint="eastAsia"/>
        </w:rPr>
        <w:t>图片格式</w:t>
      </w:r>
      <w:r>
        <w:t>，大小限制正确，选择文件错误时会有自动提示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sidR="00D02855">
        <w:rPr>
          <w:rFonts w:hint="eastAsia"/>
        </w:rPr>
        <w:t>上传</w:t>
      </w:r>
      <w:r w:rsidR="00D02855">
        <w:t>完成后跳转上传成功界面。</w:t>
      </w:r>
    </w:p>
    <w:p w:rsidR="00D02855" w:rsidRDefault="00D02855" w:rsidP="00783DD1">
      <w:pPr>
        <w:ind w:firstLine="420"/>
      </w:pPr>
      <w:r>
        <w:rPr>
          <w:rFonts w:hint="eastAsia"/>
        </w:rPr>
        <w:t>10</w:t>
      </w:r>
      <w:r>
        <w:rPr>
          <w:rFonts w:hint="eastAsia"/>
        </w:rPr>
        <w:t>、</w:t>
      </w:r>
      <w:r>
        <w:t>前台个人中心我的照片：</w:t>
      </w:r>
      <w:r>
        <w:rPr>
          <w:rFonts w:hint="eastAsia"/>
        </w:rPr>
        <w:t>我的照片</w:t>
      </w:r>
      <w:r>
        <w:t>列表展示正确</w:t>
      </w:r>
      <w:r w:rsidR="002D071E">
        <w:rPr>
          <w:rFonts w:hint="eastAsia"/>
        </w:rPr>
        <w:t>，</w:t>
      </w:r>
      <w:r w:rsidR="002D071E">
        <w:t>图片</w:t>
      </w:r>
      <w:r w:rsidR="002D071E">
        <w:rPr>
          <w:rFonts w:hint="eastAsia"/>
        </w:rPr>
        <w:t>标题</w:t>
      </w:r>
      <w:r w:rsidR="002D071E">
        <w:t>，详细</w:t>
      </w:r>
      <w:r w:rsidR="002D071E">
        <w:rPr>
          <w:rFonts w:hint="eastAsia"/>
        </w:rPr>
        <w:t>信息</w:t>
      </w:r>
      <w:r w:rsidR="002D071E">
        <w:t>展示正常</w:t>
      </w:r>
      <w:r>
        <w:t>。其中</w:t>
      </w:r>
      <w:r>
        <w:rPr>
          <w:rFonts w:hint="eastAsia"/>
        </w:rPr>
        <w:t>未审核</w:t>
      </w:r>
      <w:r>
        <w:t>，已驳回图片显示相应的提示。</w:t>
      </w:r>
      <w:r w:rsidR="002D071E">
        <w:rPr>
          <w:rFonts w:hint="eastAsia"/>
        </w:rPr>
        <w:t>功能</w:t>
      </w:r>
      <w:r w:rsidR="002D071E">
        <w:t>按钮</w:t>
      </w:r>
      <w:r w:rsidR="002D071E">
        <w:rPr>
          <w:rFonts w:hint="eastAsia"/>
        </w:rPr>
        <w:t>编辑</w:t>
      </w:r>
      <w:r w:rsidR="002D071E">
        <w:rPr>
          <w:rFonts w:hint="eastAsia"/>
        </w:rPr>
        <w:t>/</w:t>
      </w:r>
      <w:r w:rsidR="002D071E">
        <w:rPr>
          <w:rFonts w:hint="eastAsia"/>
        </w:rPr>
        <w:t>删除</w:t>
      </w:r>
      <w:r w:rsidR="002D071E">
        <w:t>，相应功能正常。点击</w:t>
      </w:r>
      <w:r w:rsidR="002D071E">
        <w:rPr>
          <w:rFonts w:hint="eastAsia"/>
        </w:rPr>
        <w:t>编辑</w:t>
      </w:r>
      <w:r w:rsidR="002D071E">
        <w:t>，弹出图片编辑框，</w:t>
      </w:r>
      <w:r w:rsidR="002D071E">
        <w:rPr>
          <w:rFonts w:hint="eastAsia"/>
        </w:rPr>
        <w:t>对</w:t>
      </w:r>
      <w:r w:rsidR="002D071E">
        <w:t>图片</w:t>
      </w:r>
      <w:r w:rsidR="002D071E">
        <w:rPr>
          <w:rFonts w:hint="eastAsia"/>
        </w:rPr>
        <w:t>标题，</w:t>
      </w:r>
      <w:r w:rsidR="002D071E">
        <w:t>详细信息修改</w:t>
      </w:r>
      <w:r w:rsidR="002D071E">
        <w:rPr>
          <w:rFonts w:hint="eastAsia"/>
        </w:rPr>
        <w:t>可以保存成功</w:t>
      </w:r>
      <w:r w:rsidR="002D071E">
        <w:t>。</w:t>
      </w:r>
    </w:p>
    <w:p w:rsidR="00157234" w:rsidRDefault="000E3EA4" w:rsidP="00157234">
      <w:pPr>
        <w:ind w:firstLine="420"/>
      </w:pPr>
      <w:r>
        <w:rPr>
          <w:rFonts w:hint="eastAsia"/>
        </w:rPr>
        <w:t>11</w:t>
      </w:r>
      <w:r>
        <w:rPr>
          <w:rFonts w:hint="eastAsia"/>
        </w:rPr>
        <w:t>、</w:t>
      </w:r>
      <w:r w:rsidR="00157234">
        <w:rPr>
          <w:rFonts w:hint="eastAsia"/>
        </w:rPr>
        <w:t>前台机构用户中心</w:t>
      </w:r>
      <w:r w:rsidR="00157234">
        <w:t>我的照片</w:t>
      </w:r>
      <w:r w:rsidR="00157234">
        <w:rPr>
          <w:rFonts w:hint="eastAsia"/>
        </w:rPr>
        <w:t>：照片</w:t>
      </w:r>
      <w:r w:rsidR="00157234">
        <w:t>列表展示正确</w:t>
      </w:r>
      <w:r w:rsidR="00157234">
        <w:rPr>
          <w:rFonts w:hint="eastAsia"/>
        </w:rPr>
        <w:t>，</w:t>
      </w:r>
      <w:r w:rsidR="00157234">
        <w:t>图片</w:t>
      </w:r>
      <w:r w:rsidR="00157234">
        <w:rPr>
          <w:rFonts w:hint="eastAsia"/>
        </w:rPr>
        <w:t>标题</w:t>
      </w:r>
      <w:r w:rsidR="00157234">
        <w:t>，详细</w:t>
      </w:r>
      <w:r w:rsidR="00157234">
        <w:rPr>
          <w:rFonts w:hint="eastAsia"/>
        </w:rPr>
        <w:t>信息</w:t>
      </w:r>
      <w:r w:rsidR="00157234">
        <w:t>展示正常。其中</w:t>
      </w:r>
      <w:r w:rsidR="00157234">
        <w:rPr>
          <w:rFonts w:hint="eastAsia"/>
        </w:rPr>
        <w:t>未审核</w:t>
      </w:r>
      <w:r w:rsidR="00157234">
        <w:t>，已驳回图片显示相应的提示。</w:t>
      </w:r>
      <w:r w:rsidR="00157234">
        <w:rPr>
          <w:rFonts w:hint="eastAsia"/>
        </w:rPr>
        <w:t>功能</w:t>
      </w:r>
      <w:r w:rsidR="00157234">
        <w:t>按钮</w:t>
      </w:r>
      <w:r w:rsidR="00157234">
        <w:rPr>
          <w:rFonts w:hint="eastAsia"/>
        </w:rPr>
        <w:t>根据</w:t>
      </w:r>
      <w:r w:rsidR="00157234">
        <w:t>图片状态显示是否正确。当</w:t>
      </w:r>
      <w:r w:rsidR="00157234">
        <w:rPr>
          <w:rFonts w:hint="eastAsia"/>
        </w:rPr>
        <w:t>图片</w:t>
      </w:r>
      <w:r w:rsidR="00157234">
        <w:t>是封面时，只显示编辑和删除。当图片</w:t>
      </w:r>
      <w:r w:rsidR="00157234">
        <w:rPr>
          <w:rFonts w:hint="eastAsia"/>
        </w:rPr>
        <w:t>审核通过</w:t>
      </w:r>
      <w:r w:rsidR="00157234">
        <w:t>时，显示编辑</w:t>
      </w:r>
      <w:r w:rsidR="00157234">
        <w:rPr>
          <w:rFonts w:hint="eastAsia"/>
        </w:rPr>
        <w:t>/</w:t>
      </w:r>
      <w:r w:rsidR="00157234">
        <w:rPr>
          <w:rFonts w:hint="eastAsia"/>
        </w:rPr>
        <w:t>设为封面</w:t>
      </w:r>
      <w:r w:rsidR="00157234">
        <w:rPr>
          <w:rFonts w:hint="eastAsia"/>
        </w:rPr>
        <w:t>/</w:t>
      </w:r>
      <w:r w:rsidR="00157234">
        <w:rPr>
          <w:rFonts w:hint="eastAsia"/>
        </w:rPr>
        <w:t>删除</w:t>
      </w:r>
      <w:r w:rsidR="00157234">
        <w:t>。当图片</w:t>
      </w:r>
      <w:r w:rsidR="00157234">
        <w:rPr>
          <w:rFonts w:hint="eastAsia"/>
        </w:rPr>
        <w:t>为</w:t>
      </w:r>
      <w:r w:rsidR="00157234">
        <w:t>未审核状态时，显示编辑</w:t>
      </w:r>
      <w:r w:rsidR="00157234">
        <w:rPr>
          <w:rFonts w:hint="eastAsia"/>
        </w:rPr>
        <w:t>/</w:t>
      </w:r>
      <w:r w:rsidR="00157234">
        <w:rPr>
          <w:rFonts w:hint="eastAsia"/>
        </w:rPr>
        <w:t>审核</w:t>
      </w:r>
      <w:r w:rsidR="00157234">
        <w:rPr>
          <w:rFonts w:hint="eastAsia"/>
        </w:rPr>
        <w:t>/</w:t>
      </w:r>
      <w:r w:rsidR="00157234">
        <w:rPr>
          <w:rFonts w:hint="eastAsia"/>
        </w:rPr>
        <w:t>删除</w:t>
      </w:r>
      <w:r w:rsidR="00157234">
        <w:t>。点击</w:t>
      </w:r>
      <w:r w:rsidR="00157234">
        <w:rPr>
          <w:rFonts w:hint="eastAsia"/>
        </w:rPr>
        <w:t>编辑</w:t>
      </w:r>
      <w:r w:rsidR="00157234">
        <w:t>，弹出图片编辑框，</w:t>
      </w:r>
      <w:r w:rsidR="00157234">
        <w:rPr>
          <w:rFonts w:hint="eastAsia"/>
        </w:rPr>
        <w:t>对</w:t>
      </w:r>
      <w:r w:rsidR="00157234">
        <w:t>图片</w:t>
      </w:r>
      <w:r w:rsidR="00157234">
        <w:rPr>
          <w:rFonts w:hint="eastAsia"/>
        </w:rPr>
        <w:t>标题，</w:t>
      </w:r>
      <w:r w:rsidR="00157234">
        <w:t>详细信息修改</w:t>
      </w:r>
      <w:r w:rsidR="00157234">
        <w:rPr>
          <w:rFonts w:hint="eastAsia"/>
        </w:rPr>
        <w:t>可以保存成功</w:t>
      </w:r>
      <w:r w:rsidR="00157234">
        <w:t>。</w:t>
      </w:r>
      <w:r w:rsidR="009D6AE4">
        <w:rPr>
          <w:rFonts w:hint="eastAsia"/>
        </w:rPr>
        <w:t>点击</w:t>
      </w:r>
      <w:r w:rsidR="009D6AE4">
        <w:t>设为封面，</w:t>
      </w:r>
      <w:r w:rsidR="009D6AE4">
        <w:rPr>
          <w:rFonts w:hint="eastAsia"/>
        </w:rPr>
        <w:t>机构</w:t>
      </w:r>
      <w:r w:rsidR="009D6AE4">
        <w:t>封面</w:t>
      </w:r>
      <w:r w:rsidR="009D6AE4">
        <w:rPr>
          <w:rFonts w:hint="eastAsia"/>
        </w:rPr>
        <w:t>更改</w:t>
      </w:r>
      <w:r w:rsidR="009D6AE4">
        <w:t>正确。</w:t>
      </w:r>
      <w:r w:rsidR="009D6AE4">
        <w:rPr>
          <w:rFonts w:hint="eastAsia"/>
        </w:rPr>
        <w:t>点击删除</w:t>
      </w:r>
      <w:r w:rsidR="009D6AE4">
        <w:t>图片，删除的图片不会在机构相册中展示。</w:t>
      </w:r>
    </w:p>
    <w:p w:rsidR="00157234" w:rsidRDefault="00157234" w:rsidP="00157234">
      <w:pPr>
        <w:ind w:firstLine="420"/>
      </w:pPr>
      <w:r>
        <w:rPr>
          <w:rFonts w:hint="eastAsia"/>
        </w:rPr>
        <w:t>12</w:t>
      </w:r>
      <w:r>
        <w:rPr>
          <w:rFonts w:hint="eastAsia"/>
        </w:rPr>
        <w:t>、前台机构用户中心机构信息：</w:t>
      </w:r>
      <w:r>
        <w:t>信息展示正确。</w:t>
      </w:r>
    </w:p>
    <w:p w:rsidR="008220F4" w:rsidRPr="00DD4E9A" w:rsidRDefault="00157234" w:rsidP="0070529F">
      <w:pPr>
        <w:ind w:firstLine="420"/>
      </w:pPr>
      <w:r>
        <w:t>13</w:t>
      </w:r>
      <w:r>
        <w:rPr>
          <w:rFonts w:hint="eastAsia"/>
        </w:rPr>
        <w:t>、前台机构用户中心修改机构信息：</w:t>
      </w:r>
      <w:r>
        <w:t>检验必填项是否填写，所需格式是否</w:t>
      </w:r>
      <w:r>
        <w:rPr>
          <w:rFonts w:hint="eastAsia"/>
        </w:rPr>
        <w:t>填写正确，</w:t>
      </w:r>
      <w:r>
        <w:t>有错误</w:t>
      </w:r>
      <w:r>
        <w:rPr>
          <w:rFonts w:hint="eastAsia"/>
        </w:rPr>
        <w:t>给出相应提示</w:t>
      </w:r>
      <w:r>
        <w:t>，如果是，</w:t>
      </w:r>
      <w:r>
        <w:rPr>
          <w:rFonts w:hint="eastAsia"/>
        </w:rPr>
        <w:t>保存数据</w:t>
      </w:r>
      <w:r>
        <w:t>，</w:t>
      </w:r>
      <w:r>
        <w:rPr>
          <w:rFonts w:hint="eastAsia"/>
        </w:rPr>
        <w:t>修改</w:t>
      </w:r>
      <w:r>
        <w:t>成功</w:t>
      </w:r>
      <w:r w:rsidR="0070529F">
        <w:rPr>
          <w:rFonts w:hint="eastAsia"/>
        </w:rPr>
        <w:t>。</w:t>
      </w:r>
    </w:p>
    <w:p w:rsidR="008220F4" w:rsidRDefault="008220F4" w:rsidP="00D23274"/>
    <w:p w:rsidR="006F3FC2" w:rsidRPr="005F0B07" w:rsidRDefault="006F3FC2" w:rsidP="006F3FC2">
      <w:pPr>
        <w:pStyle w:val="1"/>
        <w:rPr>
          <w:rFonts w:ascii="黑体" w:eastAsia="黑体" w:hAnsi="黑体"/>
          <w:sz w:val="30"/>
          <w:szCs w:val="30"/>
        </w:rPr>
      </w:pPr>
      <w:bookmarkStart w:id="158" w:name="_Toc421781223"/>
      <w:r w:rsidRPr="005F0B07">
        <w:rPr>
          <w:rFonts w:ascii="黑体" w:eastAsia="黑体" w:hAnsi="黑体"/>
          <w:sz w:val="30"/>
          <w:szCs w:val="30"/>
        </w:rPr>
        <w:t>6</w:t>
      </w:r>
      <w:r w:rsidRPr="005F0B07">
        <w:rPr>
          <w:rFonts w:ascii="黑体" w:eastAsia="黑体" w:hAnsi="黑体" w:hint="eastAsia"/>
          <w:sz w:val="30"/>
          <w:szCs w:val="30"/>
        </w:rPr>
        <w:t>总结</w:t>
      </w:r>
      <w:bookmarkEnd w:id="158"/>
    </w:p>
    <w:p w:rsidR="00865D46" w:rsidRPr="00865D46" w:rsidRDefault="00566BCC" w:rsidP="00865D46">
      <w:r>
        <w:tab/>
      </w:r>
      <w:r>
        <w:rPr>
          <w:rFonts w:hint="eastAsia"/>
        </w:rPr>
        <w:t>本项目</w:t>
      </w:r>
      <w:r>
        <w:t>为</w:t>
      </w:r>
      <w:r w:rsidRPr="00CC54F2">
        <w:rPr>
          <w:rFonts w:hint="eastAsia"/>
        </w:rPr>
        <w:t>《易学习——口碑子平台》</w:t>
      </w:r>
      <w:r>
        <w:rPr>
          <w:rFonts w:hint="eastAsia"/>
        </w:rPr>
        <w:t>中的</w:t>
      </w:r>
      <w:r>
        <w:t>一个子项目，包括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Pr>
          <w:rFonts w:hint="eastAsia"/>
        </w:rPr>
        <w:t>。</w:t>
      </w:r>
      <w:r w:rsidR="00366D8E">
        <w:rPr>
          <w:rFonts w:hint="eastAsia"/>
        </w:rPr>
        <w:t>系统</w:t>
      </w:r>
      <w:r w:rsidR="00366D8E">
        <w:t>采用高泰公司开发环境开发</w:t>
      </w:r>
      <w:r w:rsidR="00865D46">
        <w:rPr>
          <w:rFonts w:hint="eastAsia"/>
        </w:rPr>
        <w:t>，</w:t>
      </w:r>
      <w:r w:rsidR="00865D46" w:rsidRPr="00865D46">
        <w:rPr>
          <w:rFonts w:hint="eastAsia"/>
        </w:rPr>
        <w:t>本系统采用</w:t>
      </w:r>
      <w:r w:rsidR="00865D46" w:rsidRPr="00865D46">
        <w:rPr>
          <w:rFonts w:hint="eastAsia"/>
        </w:rPr>
        <w:t>B/S</w:t>
      </w:r>
      <w:r w:rsidR="00865D46">
        <w:rPr>
          <w:rFonts w:hint="eastAsia"/>
        </w:rPr>
        <w:t>模式</w:t>
      </w:r>
      <w:r w:rsidR="00865D46" w:rsidRPr="00865D46">
        <w:rPr>
          <w:rFonts w:hint="eastAsia"/>
        </w:rPr>
        <w:t>，使用</w:t>
      </w:r>
      <w:r w:rsidR="00865D46">
        <w:rPr>
          <w:rFonts w:hint="eastAsia"/>
        </w:rPr>
        <w:t>java</w:t>
      </w:r>
      <w:r w:rsidR="00865D46" w:rsidRPr="00865D46">
        <w:rPr>
          <w:rFonts w:hint="eastAsia"/>
        </w:rPr>
        <w:t>语言，数据库为</w:t>
      </w:r>
      <w:r w:rsidR="00865D46">
        <w:rPr>
          <w:rFonts w:hint="eastAsia"/>
        </w:rPr>
        <w:t>Oracle</w:t>
      </w:r>
      <w:r w:rsidR="00865D46" w:rsidRPr="00865D46">
        <w:rPr>
          <w:rFonts w:hint="eastAsia"/>
        </w:rPr>
        <w:t>，开发环境是</w:t>
      </w:r>
      <w:r w:rsidR="00865D46">
        <w:rPr>
          <w:rFonts w:hint="eastAsia"/>
        </w:rPr>
        <w:t>MyEclipse+Tomcat</w:t>
      </w:r>
      <w:r w:rsidR="00865D46" w:rsidRPr="00865D46">
        <w:rPr>
          <w:rFonts w:hint="eastAsia"/>
        </w:rPr>
        <w:t>。在此设计下的系统具有以下特点：</w:t>
      </w:r>
    </w:p>
    <w:p w:rsidR="00865D46" w:rsidRPr="00865D46" w:rsidRDefault="00865D46" w:rsidP="00865D46">
      <w:pPr>
        <w:spacing w:line="360" w:lineRule="exact"/>
        <w:ind w:firstLineChars="200" w:firstLine="420"/>
      </w:pPr>
      <w:r w:rsidRPr="00865D46">
        <w:rPr>
          <w:rFonts w:hint="eastAsia"/>
        </w:rPr>
        <w:t>（</w:t>
      </w:r>
      <w:r w:rsidRPr="00865D46">
        <w:rPr>
          <w:rFonts w:hint="eastAsia"/>
        </w:rPr>
        <w:t>1</w:t>
      </w:r>
      <w:r w:rsidRPr="00865D46">
        <w:rPr>
          <w:rFonts w:hint="eastAsia"/>
        </w:rPr>
        <w:t>）可操作性：</w:t>
      </w:r>
      <w:r>
        <w:rPr>
          <w:rFonts w:hint="eastAsia"/>
        </w:rPr>
        <w:t>系统</w:t>
      </w:r>
      <w:r w:rsidRPr="00865D46">
        <w:rPr>
          <w:rFonts w:hint="eastAsia"/>
        </w:rPr>
        <w:t>为用户提供了友好的界面，使用户具有良好的体验。</w:t>
      </w:r>
    </w:p>
    <w:p w:rsidR="00865D46" w:rsidRPr="00865D46" w:rsidRDefault="00865D46" w:rsidP="00865D46">
      <w:pPr>
        <w:spacing w:line="360" w:lineRule="exact"/>
        <w:ind w:firstLineChars="200" w:firstLine="420"/>
      </w:pPr>
      <w:r w:rsidRPr="00865D46">
        <w:rPr>
          <w:rFonts w:hint="eastAsia"/>
        </w:rPr>
        <w:t>（</w:t>
      </w:r>
      <w:r w:rsidRPr="00865D46">
        <w:rPr>
          <w:rFonts w:hint="eastAsia"/>
        </w:rPr>
        <w:t>2</w:t>
      </w:r>
      <w:r w:rsidRPr="00865D46">
        <w:rPr>
          <w:rFonts w:hint="eastAsia"/>
        </w:rPr>
        <w:t>）实际性：</w:t>
      </w:r>
      <w:r w:rsidR="00AB721F">
        <w:rPr>
          <w:rFonts w:hint="eastAsia"/>
        </w:rPr>
        <w:t>《易学习》</w:t>
      </w:r>
      <w:r w:rsidR="00AB721F">
        <w:rPr>
          <w:rFonts w:hint="eastAsia"/>
        </w:rPr>
        <w:t xml:space="preserve"> </w:t>
      </w:r>
      <w:r w:rsidR="00AB721F">
        <w:rPr>
          <w:rFonts w:hint="eastAsia"/>
        </w:rPr>
        <w:t>平台完成了用户对教育机构查找了解的需求，针对性强，具有良好的实际意义</w:t>
      </w:r>
      <w:r w:rsidRPr="00865D46">
        <w:rPr>
          <w:rFonts w:hint="eastAsia"/>
        </w:rPr>
        <w:t>。</w:t>
      </w:r>
    </w:p>
    <w:p w:rsidR="006F3FC2" w:rsidRDefault="00865D46" w:rsidP="003B2F26">
      <w:pPr>
        <w:spacing w:line="360" w:lineRule="exact"/>
        <w:ind w:firstLineChars="200" w:firstLine="420"/>
        <w:rPr>
          <w:ins w:id="159" w:author="china" w:date="2016-05-30T17:04:00Z"/>
        </w:rPr>
      </w:pPr>
      <w:r w:rsidRPr="00865D46">
        <w:rPr>
          <w:rFonts w:hint="eastAsia"/>
        </w:rPr>
        <w:t>（</w:t>
      </w:r>
      <w:r w:rsidRPr="00865D46">
        <w:rPr>
          <w:rFonts w:hint="eastAsia"/>
        </w:rPr>
        <w:t>3</w:t>
      </w:r>
      <w:r w:rsidRPr="00865D46">
        <w:rPr>
          <w:rFonts w:hint="eastAsia"/>
        </w:rPr>
        <w:t>）安全性：本系统对用户和管理员的登录进行必要的身份验证，尤其注重控制管理员权限及用户的相关权限，保证系统的正常运作不会受到人为因素的干扰。</w:t>
      </w:r>
    </w:p>
    <w:p w:rsidR="00A76475" w:rsidRDefault="00A76475" w:rsidP="003B2F26">
      <w:pPr>
        <w:spacing w:line="360" w:lineRule="exact"/>
        <w:ind w:firstLineChars="200" w:firstLine="420"/>
        <w:rPr>
          <w:ins w:id="160" w:author="china" w:date="2016-05-30T17:04:00Z"/>
        </w:rPr>
      </w:pPr>
    </w:p>
    <w:p w:rsidR="00A76475" w:rsidRDefault="00A76475" w:rsidP="003B2F26">
      <w:pPr>
        <w:spacing w:line="360" w:lineRule="exact"/>
        <w:ind w:firstLineChars="200" w:firstLine="420"/>
        <w:rPr>
          <w:ins w:id="161" w:author="china" w:date="2016-05-30T17:04:00Z"/>
        </w:rPr>
      </w:pPr>
    </w:p>
    <w:p w:rsidR="00A76475" w:rsidRPr="003B2F26" w:rsidRDefault="00A76475" w:rsidP="003B2F26">
      <w:pPr>
        <w:spacing w:line="360" w:lineRule="exact"/>
        <w:ind w:firstLineChars="200" w:firstLine="420"/>
      </w:pPr>
    </w:p>
    <w:sectPr w:rsidR="00A76475" w:rsidRPr="003B2F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2CCB" w:rsidRDefault="007B2CCB">
      <w:r>
        <w:separator/>
      </w:r>
    </w:p>
  </w:endnote>
  <w:endnote w:type="continuationSeparator" w:id="0">
    <w:p w:rsidR="007B2CCB" w:rsidRDefault="007B2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FE4" w:rsidRDefault="004F5FE4">
    <w:pPr>
      <w:pStyle w:val="a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FE4" w:rsidRDefault="004F5FE4">
    <w:pPr>
      <w:pStyle w:val="a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2CCB" w:rsidRDefault="007B2CCB">
      <w:r>
        <w:separator/>
      </w:r>
    </w:p>
  </w:footnote>
  <w:footnote w:type="continuationSeparator" w:id="0">
    <w:p w:rsidR="007B2CCB" w:rsidRDefault="007B2C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FE4" w:rsidRDefault="004F5FE4">
    <w:pPr>
      <w:pStyle w:val="a4"/>
      <w:framePr w:wrap="around" w:vAnchor="text" w:hAnchor="margin" w:xAlign="right" w:y="1"/>
      <w:ind w:firstLine="360"/>
      <w:rPr>
        <w:rStyle w:val="a5"/>
      </w:rPr>
    </w:pPr>
    <w:r>
      <w:fldChar w:fldCharType="begin"/>
    </w:r>
    <w:r>
      <w:rPr>
        <w:rStyle w:val="a5"/>
      </w:rPr>
      <w:instrText xml:space="preserve">PAGE  </w:instrText>
    </w:r>
    <w:r>
      <w:fldChar w:fldCharType="separate"/>
    </w:r>
    <w:r>
      <w:rPr>
        <w:rStyle w:val="a5"/>
      </w:rPr>
      <w:t>1</w:t>
    </w:r>
    <w:r>
      <w:fldChar w:fldCharType="end"/>
    </w:r>
  </w:p>
  <w:p w:rsidR="004F5FE4" w:rsidRDefault="004F5FE4">
    <w:pPr>
      <w:pStyle w:val="a4"/>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FE4" w:rsidRDefault="004F5FE4">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F120EF"/>
    <w:multiLevelType w:val="hybridMultilevel"/>
    <w:tmpl w:val="964C6BD4"/>
    <w:lvl w:ilvl="0" w:tplc="0FEACA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72A2C5F"/>
    <w:multiLevelType w:val="hybridMultilevel"/>
    <w:tmpl w:val="D9C4C86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7">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CA920C5"/>
    <w:multiLevelType w:val="hybridMultilevel"/>
    <w:tmpl w:val="6C36CABC"/>
    <w:lvl w:ilvl="0" w:tplc="5460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23"/>
  </w:num>
  <w:num w:numId="4">
    <w:abstractNumId w:val="19"/>
  </w:num>
  <w:num w:numId="5">
    <w:abstractNumId w:val="9"/>
  </w:num>
  <w:num w:numId="6">
    <w:abstractNumId w:val="17"/>
  </w:num>
  <w:num w:numId="7">
    <w:abstractNumId w:val="25"/>
  </w:num>
  <w:num w:numId="8">
    <w:abstractNumId w:val="6"/>
  </w:num>
  <w:num w:numId="9">
    <w:abstractNumId w:val="3"/>
  </w:num>
  <w:num w:numId="10">
    <w:abstractNumId w:val="32"/>
  </w:num>
  <w:num w:numId="11">
    <w:abstractNumId w:val="28"/>
  </w:num>
  <w:num w:numId="12">
    <w:abstractNumId w:val="4"/>
  </w:num>
  <w:num w:numId="13">
    <w:abstractNumId w:val="5"/>
  </w:num>
  <w:num w:numId="14">
    <w:abstractNumId w:val="29"/>
  </w:num>
  <w:num w:numId="15">
    <w:abstractNumId w:val="12"/>
  </w:num>
  <w:num w:numId="16">
    <w:abstractNumId w:val="1"/>
  </w:num>
  <w:num w:numId="17">
    <w:abstractNumId w:val="21"/>
  </w:num>
  <w:num w:numId="18">
    <w:abstractNumId w:val="16"/>
  </w:num>
  <w:num w:numId="19">
    <w:abstractNumId w:val="20"/>
  </w:num>
  <w:num w:numId="20">
    <w:abstractNumId w:val="14"/>
  </w:num>
  <w:num w:numId="21">
    <w:abstractNumId w:val="11"/>
  </w:num>
  <w:num w:numId="22">
    <w:abstractNumId w:val="22"/>
  </w:num>
  <w:num w:numId="23">
    <w:abstractNumId w:val="2"/>
  </w:num>
  <w:num w:numId="24">
    <w:abstractNumId w:val="24"/>
  </w:num>
  <w:num w:numId="25">
    <w:abstractNumId w:val="18"/>
  </w:num>
  <w:num w:numId="26">
    <w:abstractNumId w:val="27"/>
  </w:num>
  <w:num w:numId="27">
    <w:abstractNumId w:val="13"/>
  </w:num>
  <w:num w:numId="28">
    <w:abstractNumId w:val="15"/>
  </w:num>
  <w:num w:numId="29">
    <w:abstractNumId w:val="7"/>
  </w:num>
  <w:num w:numId="30">
    <w:abstractNumId w:val="8"/>
  </w:num>
  <w:num w:numId="31">
    <w:abstractNumId w:val="30"/>
  </w:num>
  <w:num w:numId="32">
    <w:abstractNumId w:val="26"/>
  </w:num>
  <w:num w:numId="33">
    <w:abstractNumId w:val="3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ina">
    <w15:presenceInfo w15:providerId="None" w15:userId="chi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3625"/>
    <w:rsid w:val="00005598"/>
    <w:rsid w:val="00011BE8"/>
    <w:rsid w:val="000128DD"/>
    <w:rsid w:val="00013881"/>
    <w:rsid w:val="00016B90"/>
    <w:rsid w:val="00021F2D"/>
    <w:rsid w:val="0002415E"/>
    <w:rsid w:val="00032EBB"/>
    <w:rsid w:val="00034D66"/>
    <w:rsid w:val="00034FD4"/>
    <w:rsid w:val="00036DA8"/>
    <w:rsid w:val="00041F45"/>
    <w:rsid w:val="0005497A"/>
    <w:rsid w:val="000558C3"/>
    <w:rsid w:val="00065D32"/>
    <w:rsid w:val="00065F9A"/>
    <w:rsid w:val="0006749A"/>
    <w:rsid w:val="00077A2E"/>
    <w:rsid w:val="000841B0"/>
    <w:rsid w:val="000A29C7"/>
    <w:rsid w:val="000A41CF"/>
    <w:rsid w:val="000A6E11"/>
    <w:rsid w:val="000A7E29"/>
    <w:rsid w:val="000B6783"/>
    <w:rsid w:val="000B6935"/>
    <w:rsid w:val="000B6FC0"/>
    <w:rsid w:val="000C24D5"/>
    <w:rsid w:val="000C63B8"/>
    <w:rsid w:val="000D3AA9"/>
    <w:rsid w:val="000D6C11"/>
    <w:rsid w:val="000E2727"/>
    <w:rsid w:val="000E279F"/>
    <w:rsid w:val="000E2CEC"/>
    <w:rsid w:val="000E2E44"/>
    <w:rsid w:val="000E3EA4"/>
    <w:rsid w:val="000E4281"/>
    <w:rsid w:val="000E4526"/>
    <w:rsid w:val="000E485F"/>
    <w:rsid w:val="000E5062"/>
    <w:rsid w:val="000E6165"/>
    <w:rsid w:val="000E650A"/>
    <w:rsid w:val="000F373B"/>
    <w:rsid w:val="000F6298"/>
    <w:rsid w:val="000F6A42"/>
    <w:rsid w:val="000F7C1A"/>
    <w:rsid w:val="000F7EA1"/>
    <w:rsid w:val="00103A62"/>
    <w:rsid w:val="0010723E"/>
    <w:rsid w:val="001078A0"/>
    <w:rsid w:val="00107E07"/>
    <w:rsid w:val="0011343C"/>
    <w:rsid w:val="001144B3"/>
    <w:rsid w:val="001173B5"/>
    <w:rsid w:val="001206EF"/>
    <w:rsid w:val="0012127D"/>
    <w:rsid w:val="0012232C"/>
    <w:rsid w:val="00123722"/>
    <w:rsid w:val="00124EF2"/>
    <w:rsid w:val="00125106"/>
    <w:rsid w:val="00127929"/>
    <w:rsid w:val="001323FE"/>
    <w:rsid w:val="0013292E"/>
    <w:rsid w:val="00134D87"/>
    <w:rsid w:val="001360FE"/>
    <w:rsid w:val="00144CD1"/>
    <w:rsid w:val="00146C5A"/>
    <w:rsid w:val="00150C30"/>
    <w:rsid w:val="00150CBB"/>
    <w:rsid w:val="00157234"/>
    <w:rsid w:val="001573EE"/>
    <w:rsid w:val="001703E0"/>
    <w:rsid w:val="00170628"/>
    <w:rsid w:val="001755E0"/>
    <w:rsid w:val="00176BF9"/>
    <w:rsid w:val="0018143C"/>
    <w:rsid w:val="00193452"/>
    <w:rsid w:val="00197D89"/>
    <w:rsid w:val="001A5E5A"/>
    <w:rsid w:val="001A77F2"/>
    <w:rsid w:val="001B06C0"/>
    <w:rsid w:val="001B2DDC"/>
    <w:rsid w:val="001B3C35"/>
    <w:rsid w:val="001B76F9"/>
    <w:rsid w:val="001C1B04"/>
    <w:rsid w:val="001C7DF7"/>
    <w:rsid w:val="001D2C49"/>
    <w:rsid w:val="001D3303"/>
    <w:rsid w:val="001D3831"/>
    <w:rsid w:val="001D620B"/>
    <w:rsid w:val="001E005D"/>
    <w:rsid w:val="001E0A6E"/>
    <w:rsid w:val="001E4E19"/>
    <w:rsid w:val="001E5AC9"/>
    <w:rsid w:val="001F363E"/>
    <w:rsid w:val="001F4573"/>
    <w:rsid w:val="001F5128"/>
    <w:rsid w:val="002031D5"/>
    <w:rsid w:val="002031DD"/>
    <w:rsid w:val="00203D38"/>
    <w:rsid w:val="00205098"/>
    <w:rsid w:val="00210DE6"/>
    <w:rsid w:val="0021160D"/>
    <w:rsid w:val="00211DD2"/>
    <w:rsid w:val="00215C05"/>
    <w:rsid w:val="002269FD"/>
    <w:rsid w:val="002278AB"/>
    <w:rsid w:val="0023660D"/>
    <w:rsid w:val="002431D6"/>
    <w:rsid w:val="00247231"/>
    <w:rsid w:val="0024794F"/>
    <w:rsid w:val="00250EE8"/>
    <w:rsid w:val="00255F1E"/>
    <w:rsid w:val="00256106"/>
    <w:rsid w:val="002615FE"/>
    <w:rsid w:val="0026365E"/>
    <w:rsid w:val="00263C39"/>
    <w:rsid w:val="002663F1"/>
    <w:rsid w:val="00272C21"/>
    <w:rsid w:val="002743DA"/>
    <w:rsid w:val="00277E4F"/>
    <w:rsid w:val="00280934"/>
    <w:rsid w:val="002863D1"/>
    <w:rsid w:val="0028734C"/>
    <w:rsid w:val="002A2D05"/>
    <w:rsid w:val="002A7695"/>
    <w:rsid w:val="002A7EF6"/>
    <w:rsid w:val="002B0BB8"/>
    <w:rsid w:val="002B4883"/>
    <w:rsid w:val="002B6DEF"/>
    <w:rsid w:val="002C1EDB"/>
    <w:rsid w:val="002C291B"/>
    <w:rsid w:val="002C433C"/>
    <w:rsid w:val="002C758C"/>
    <w:rsid w:val="002D0063"/>
    <w:rsid w:val="002D071E"/>
    <w:rsid w:val="002D0757"/>
    <w:rsid w:val="002D1646"/>
    <w:rsid w:val="002D1E12"/>
    <w:rsid w:val="002D1F37"/>
    <w:rsid w:val="002D2427"/>
    <w:rsid w:val="002D3DD1"/>
    <w:rsid w:val="002D5065"/>
    <w:rsid w:val="002D5ABD"/>
    <w:rsid w:val="002D76CE"/>
    <w:rsid w:val="002E7805"/>
    <w:rsid w:val="002F1CEC"/>
    <w:rsid w:val="00307526"/>
    <w:rsid w:val="00311584"/>
    <w:rsid w:val="00313236"/>
    <w:rsid w:val="00313421"/>
    <w:rsid w:val="003141BC"/>
    <w:rsid w:val="0031710A"/>
    <w:rsid w:val="00317CCD"/>
    <w:rsid w:val="00320179"/>
    <w:rsid w:val="0032038A"/>
    <w:rsid w:val="00321F48"/>
    <w:rsid w:val="0032414C"/>
    <w:rsid w:val="003248CD"/>
    <w:rsid w:val="00324D4B"/>
    <w:rsid w:val="0032539C"/>
    <w:rsid w:val="00327052"/>
    <w:rsid w:val="003306DC"/>
    <w:rsid w:val="00332ABE"/>
    <w:rsid w:val="0033319F"/>
    <w:rsid w:val="00335753"/>
    <w:rsid w:val="00337DF7"/>
    <w:rsid w:val="00352DD4"/>
    <w:rsid w:val="00353287"/>
    <w:rsid w:val="003544CD"/>
    <w:rsid w:val="003561CE"/>
    <w:rsid w:val="00360780"/>
    <w:rsid w:val="00360F09"/>
    <w:rsid w:val="00364EF7"/>
    <w:rsid w:val="003658DB"/>
    <w:rsid w:val="00366D8E"/>
    <w:rsid w:val="00372110"/>
    <w:rsid w:val="00372547"/>
    <w:rsid w:val="00376522"/>
    <w:rsid w:val="00380FF3"/>
    <w:rsid w:val="00381732"/>
    <w:rsid w:val="003849FE"/>
    <w:rsid w:val="003A0BDA"/>
    <w:rsid w:val="003A2EBE"/>
    <w:rsid w:val="003A454A"/>
    <w:rsid w:val="003A75CB"/>
    <w:rsid w:val="003B2E97"/>
    <w:rsid w:val="003B2F26"/>
    <w:rsid w:val="003B3957"/>
    <w:rsid w:val="003B4763"/>
    <w:rsid w:val="003B61EF"/>
    <w:rsid w:val="003B6DA0"/>
    <w:rsid w:val="003C068A"/>
    <w:rsid w:val="003C0A37"/>
    <w:rsid w:val="003C1595"/>
    <w:rsid w:val="003C1DB6"/>
    <w:rsid w:val="003C72BE"/>
    <w:rsid w:val="003D3F5D"/>
    <w:rsid w:val="003D6219"/>
    <w:rsid w:val="003E0DEA"/>
    <w:rsid w:val="003E3339"/>
    <w:rsid w:val="003E5E2A"/>
    <w:rsid w:val="003F52D5"/>
    <w:rsid w:val="003F578A"/>
    <w:rsid w:val="0040293F"/>
    <w:rsid w:val="00402E86"/>
    <w:rsid w:val="00403BA7"/>
    <w:rsid w:val="004117A5"/>
    <w:rsid w:val="0041724D"/>
    <w:rsid w:val="00422176"/>
    <w:rsid w:val="00422486"/>
    <w:rsid w:val="004239AC"/>
    <w:rsid w:val="00430DDE"/>
    <w:rsid w:val="00433CA7"/>
    <w:rsid w:val="00434F03"/>
    <w:rsid w:val="00436076"/>
    <w:rsid w:val="004426B9"/>
    <w:rsid w:val="0044343B"/>
    <w:rsid w:val="00447089"/>
    <w:rsid w:val="004470D7"/>
    <w:rsid w:val="00450671"/>
    <w:rsid w:val="00456C64"/>
    <w:rsid w:val="004612A0"/>
    <w:rsid w:val="0046179D"/>
    <w:rsid w:val="00463DD6"/>
    <w:rsid w:val="00466980"/>
    <w:rsid w:val="0047092F"/>
    <w:rsid w:val="00470BC7"/>
    <w:rsid w:val="00474515"/>
    <w:rsid w:val="00474BDB"/>
    <w:rsid w:val="00474BDC"/>
    <w:rsid w:val="004756D0"/>
    <w:rsid w:val="00480844"/>
    <w:rsid w:val="004836FB"/>
    <w:rsid w:val="004840A5"/>
    <w:rsid w:val="00490743"/>
    <w:rsid w:val="0049443F"/>
    <w:rsid w:val="004957DD"/>
    <w:rsid w:val="00497D1C"/>
    <w:rsid w:val="004A0997"/>
    <w:rsid w:val="004A0C4A"/>
    <w:rsid w:val="004A2E1E"/>
    <w:rsid w:val="004A3A7E"/>
    <w:rsid w:val="004A3C37"/>
    <w:rsid w:val="004A69A9"/>
    <w:rsid w:val="004B00FD"/>
    <w:rsid w:val="004B4DBF"/>
    <w:rsid w:val="004C0DDC"/>
    <w:rsid w:val="004C4C4C"/>
    <w:rsid w:val="004C4DFA"/>
    <w:rsid w:val="004C59F2"/>
    <w:rsid w:val="004C65C4"/>
    <w:rsid w:val="004C6B6C"/>
    <w:rsid w:val="004C7704"/>
    <w:rsid w:val="004D1414"/>
    <w:rsid w:val="004D234E"/>
    <w:rsid w:val="004D3CF9"/>
    <w:rsid w:val="004D7000"/>
    <w:rsid w:val="004E42DF"/>
    <w:rsid w:val="004F53E4"/>
    <w:rsid w:val="004F5BBE"/>
    <w:rsid w:val="004F5FE4"/>
    <w:rsid w:val="00504915"/>
    <w:rsid w:val="00507790"/>
    <w:rsid w:val="00510E35"/>
    <w:rsid w:val="005146BB"/>
    <w:rsid w:val="005211CD"/>
    <w:rsid w:val="00522D91"/>
    <w:rsid w:val="00531F43"/>
    <w:rsid w:val="00533722"/>
    <w:rsid w:val="00534366"/>
    <w:rsid w:val="005346B4"/>
    <w:rsid w:val="0053590B"/>
    <w:rsid w:val="00542A9E"/>
    <w:rsid w:val="00544F0F"/>
    <w:rsid w:val="0054627C"/>
    <w:rsid w:val="00551E09"/>
    <w:rsid w:val="00553699"/>
    <w:rsid w:val="00554CDA"/>
    <w:rsid w:val="00556717"/>
    <w:rsid w:val="00562D9C"/>
    <w:rsid w:val="00563764"/>
    <w:rsid w:val="00566BCC"/>
    <w:rsid w:val="0057019B"/>
    <w:rsid w:val="00571240"/>
    <w:rsid w:val="00571F7F"/>
    <w:rsid w:val="0057356D"/>
    <w:rsid w:val="00574BD0"/>
    <w:rsid w:val="00577306"/>
    <w:rsid w:val="00582382"/>
    <w:rsid w:val="005824FC"/>
    <w:rsid w:val="00582A07"/>
    <w:rsid w:val="00583454"/>
    <w:rsid w:val="00586510"/>
    <w:rsid w:val="0058736F"/>
    <w:rsid w:val="00591819"/>
    <w:rsid w:val="005960D9"/>
    <w:rsid w:val="005A08D0"/>
    <w:rsid w:val="005A13DA"/>
    <w:rsid w:val="005A175B"/>
    <w:rsid w:val="005A2EFB"/>
    <w:rsid w:val="005A36B8"/>
    <w:rsid w:val="005A61ED"/>
    <w:rsid w:val="005A77A9"/>
    <w:rsid w:val="005B47BE"/>
    <w:rsid w:val="005B4DB0"/>
    <w:rsid w:val="005C1112"/>
    <w:rsid w:val="005C59F8"/>
    <w:rsid w:val="005C744C"/>
    <w:rsid w:val="005D021D"/>
    <w:rsid w:val="005D0BA9"/>
    <w:rsid w:val="005D3824"/>
    <w:rsid w:val="005D5803"/>
    <w:rsid w:val="005E1C30"/>
    <w:rsid w:val="005E2B0D"/>
    <w:rsid w:val="005E7953"/>
    <w:rsid w:val="005F3A30"/>
    <w:rsid w:val="006019B7"/>
    <w:rsid w:val="0060547E"/>
    <w:rsid w:val="0060636A"/>
    <w:rsid w:val="006111C8"/>
    <w:rsid w:val="0061399B"/>
    <w:rsid w:val="00613EF5"/>
    <w:rsid w:val="00614C7A"/>
    <w:rsid w:val="006168E9"/>
    <w:rsid w:val="00620F66"/>
    <w:rsid w:val="006218EA"/>
    <w:rsid w:val="00623F7F"/>
    <w:rsid w:val="0062558C"/>
    <w:rsid w:val="006257E2"/>
    <w:rsid w:val="006262A3"/>
    <w:rsid w:val="00632D77"/>
    <w:rsid w:val="00633317"/>
    <w:rsid w:val="006336AE"/>
    <w:rsid w:val="0064079F"/>
    <w:rsid w:val="0064229B"/>
    <w:rsid w:val="0064264D"/>
    <w:rsid w:val="006462ED"/>
    <w:rsid w:val="00647CAC"/>
    <w:rsid w:val="00647E78"/>
    <w:rsid w:val="00652749"/>
    <w:rsid w:val="006557FC"/>
    <w:rsid w:val="00661512"/>
    <w:rsid w:val="006624F5"/>
    <w:rsid w:val="006663EF"/>
    <w:rsid w:val="00671306"/>
    <w:rsid w:val="00672490"/>
    <w:rsid w:val="00673239"/>
    <w:rsid w:val="00676179"/>
    <w:rsid w:val="00680B3E"/>
    <w:rsid w:val="00684628"/>
    <w:rsid w:val="006851B5"/>
    <w:rsid w:val="00690CD1"/>
    <w:rsid w:val="00694B77"/>
    <w:rsid w:val="00695621"/>
    <w:rsid w:val="00696D15"/>
    <w:rsid w:val="006A5774"/>
    <w:rsid w:val="006A7190"/>
    <w:rsid w:val="006B0B29"/>
    <w:rsid w:val="006B285C"/>
    <w:rsid w:val="006C10D2"/>
    <w:rsid w:val="006C1479"/>
    <w:rsid w:val="006C58AF"/>
    <w:rsid w:val="006D129F"/>
    <w:rsid w:val="006D353B"/>
    <w:rsid w:val="006D3FAB"/>
    <w:rsid w:val="006D5DE9"/>
    <w:rsid w:val="006D7E32"/>
    <w:rsid w:val="006E0702"/>
    <w:rsid w:val="006E399C"/>
    <w:rsid w:val="006E7B67"/>
    <w:rsid w:val="006F0B1F"/>
    <w:rsid w:val="006F1CAA"/>
    <w:rsid w:val="006F2782"/>
    <w:rsid w:val="006F3FC2"/>
    <w:rsid w:val="00702FC8"/>
    <w:rsid w:val="0070529F"/>
    <w:rsid w:val="00705AB3"/>
    <w:rsid w:val="00706635"/>
    <w:rsid w:val="00707B1D"/>
    <w:rsid w:val="00707BFD"/>
    <w:rsid w:val="007158C5"/>
    <w:rsid w:val="00717149"/>
    <w:rsid w:val="00717CBE"/>
    <w:rsid w:val="00720B64"/>
    <w:rsid w:val="00722612"/>
    <w:rsid w:val="00723111"/>
    <w:rsid w:val="00727933"/>
    <w:rsid w:val="00730C54"/>
    <w:rsid w:val="00731C0F"/>
    <w:rsid w:val="0073730A"/>
    <w:rsid w:val="00737AD0"/>
    <w:rsid w:val="0074098F"/>
    <w:rsid w:val="00742F15"/>
    <w:rsid w:val="00743717"/>
    <w:rsid w:val="0075234E"/>
    <w:rsid w:val="0075287D"/>
    <w:rsid w:val="007534E2"/>
    <w:rsid w:val="00757A85"/>
    <w:rsid w:val="0076322F"/>
    <w:rsid w:val="007679D9"/>
    <w:rsid w:val="00774609"/>
    <w:rsid w:val="007768B5"/>
    <w:rsid w:val="0078070B"/>
    <w:rsid w:val="00783DD1"/>
    <w:rsid w:val="00783E12"/>
    <w:rsid w:val="00787822"/>
    <w:rsid w:val="00791539"/>
    <w:rsid w:val="00793BF1"/>
    <w:rsid w:val="00796FCC"/>
    <w:rsid w:val="00797218"/>
    <w:rsid w:val="007A1972"/>
    <w:rsid w:val="007A2B5A"/>
    <w:rsid w:val="007A45A0"/>
    <w:rsid w:val="007B294A"/>
    <w:rsid w:val="007B2CCB"/>
    <w:rsid w:val="007C070C"/>
    <w:rsid w:val="007C0D23"/>
    <w:rsid w:val="007C35EF"/>
    <w:rsid w:val="007C5E03"/>
    <w:rsid w:val="007C7D6C"/>
    <w:rsid w:val="007C7E59"/>
    <w:rsid w:val="007D0666"/>
    <w:rsid w:val="007D42C8"/>
    <w:rsid w:val="007D724B"/>
    <w:rsid w:val="007D78BB"/>
    <w:rsid w:val="007E2CA9"/>
    <w:rsid w:val="007E71A6"/>
    <w:rsid w:val="00813040"/>
    <w:rsid w:val="0081711C"/>
    <w:rsid w:val="008214D9"/>
    <w:rsid w:val="008220F4"/>
    <w:rsid w:val="0083020C"/>
    <w:rsid w:val="00830DF1"/>
    <w:rsid w:val="00841181"/>
    <w:rsid w:val="00841CC1"/>
    <w:rsid w:val="008459C0"/>
    <w:rsid w:val="00845AF8"/>
    <w:rsid w:val="00847F6F"/>
    <w:rsid w:val="008576A3"/>
    <w:rsid w:val="00860234"/>
    <w:rsid w:val="00861674"/>
    <w:rsid w:val="0086226A"/>
    <w:rsid w:val="00862397"/>
    <w:rsid w:val="00865D46"/>
    <w:rsid w:val="00870311"/>
    <w:rsid w:val="008704E3"/>
    <w:rsid w:val="008713E9"/>
    <w:rsid w:val="00871BC6"/>
    <w:rsid w:val="00871D38"/>
    <w:rsid w:val="00876782"/>
    <w:rsid w:val="00880B74"/>
    <w:rsid w:val="00886968"/>
    <w:rsid w:val="00893719"/>
    <w:rsid w:val="00896081"/>
    <w:rsid w:val="008A2138"/>
    <w:rsid w:val="008A283C"/>
    <w:rsid w:val="008A3486"/>
    <w:rsid w:val="008B03EE"/>
    <w:rsid w:val="008B4B08"/>
    <w:rsid w:val="008C1533"/>
    <w:rsid w:val="008C26E0"/>
    <w:rsid w:val="008C6A0D"/>
    <w:rsid w:val="008C729D"/>
    <w:rsid w:val="008D6DF0"/>
    <w:rsid w:val="008E647C"/>
    <w:rsid w:val="008F06F6"/>
    <w:rsid w:val="008F3A24"/>
    <w:rsid w:val="008F5051"/>
    <w:rsid w:val="008F68A9"/>
    <w:rsid w:val="008F69A4"/>
    <w:rsid w:val="008F7B04"/>
    <w:rsid w:val="00901A5D"/>
    <w:rsid w:val="00902107"/>
    <w:rsid w:val="009033C1"/>
    <w:rsid w:val="009034A1"/>
    <w:rsid w:val="00904785"/>
    <w:rsid w:val="0090576A"/>
    <w:rsid w:val="00906180"/>
    <w:rsid w:val="00910323"/>
    <w:rsid w:val="0091127C"/>
    <w:rsid w:val="009142B4"/>
    <w:rsid w:val="009152EB"/>
    <w:rsid w:val="00916569"/>
    <w:rsid w:val="00926F9C"/>
    <w:rsid w:val="00945D43"/>
    <w:rsid w:val="00947273"/>
    <w:rsid w:val="00950AB0"/>
    <w:rsid w:val="0095216B"/>
    <w:rsid w:val="00953BC5"/>
    <w:rsid w:val="009546FE"/>
    <w:rsid w:val="009677A5"/>
    <w:rsid w:val="0097094A"/>
    <w:rsid w:val="00970DAF"/>
    <w:rsid w:val="00973091"/>
    <w:rsid w:val="009737D3"/>
    <w:rsid w:val="00973E8B"/>
    <w:rsid w:val="009749CB"/>
    <w:rsid w:val="00977998"/>
    <w:rsid w:val="00985926"/>
    <w:rsid w:val="009941D1"/>
    <w:rsid w:val="0099427A"/>
    <w:rsid w:val="0099684A"/>
    <w:rsid w:val="009B2770"/>
    <w:rsid w:val="009B3AB5"/>
    <w:rsid w:val="009B3B84"/>
    <w:rsid w:val="009B5672"/>
    <w:rsid w:val="009B67BB"/>
    <w:rsid w:val="009B7A01"/>
    <w:rsid w:val="009C2F6F"/>
    <w:rsid w:val="009C6E20"/>
    <w:rsid w:val="009D64CA"/>
    <w:rsid w:val="009D6AE4"/>
    <w:rsid w:val="009D7ECC"/>
    <w:rsid w:val="009E28A0"/>
    <w:rsid w:val="009E5B94"/>
    <w:rsid w:val="009E6788"/>
    <w:rsid w:val="009F0E96"/>
    <w:rsid w:val="009F1DAA"/>
    <w:rsid w:val="00A01925"/>
    <w:rsid w:val="00A03A21"/>
    <w:rsid w:val="00A05C09"/>
    <w:rsid w:val="00A06E30"/>
    <w:rsid w:val="00A13D84"/>
    <w:rsid w:val="00A1521D"/>
    <w:rsid w:val="00A21350"/>
    <w:rsid w:val="00A25CD4"/>
    <w:rsid w:val="00A2795C"/>
    <w:rsid w:val="00A27DB2"/>
    <w:rsid w:val="00A32ACC"/>
    <w:rsid w:val="00A34F9B"/>
    <w:rsid w:val="00A3730B"/>
    <w:rsid w:val="00A4251A"/>
    <w:rsid w:val="00A43FA8"/>
    <w:rsid w:val="00A44D9A"/>
    <w:rsid w:val="00A5255C"/>
    <w:rsid w:val="00A52D64"/>
    <w:rsid w:val="00A5799C"/>
    <w:rsid w:val="00A66E07"/>
    <w:rsid w:val="00A67691"/>
    <w:rsid w:val="00A70605"/>
    <w:rsid w:val="00A737E3"/>
    <w:rsid w:val="00A73825"/>
    <w:rsid w:val="00A741EF"/>
    <w:rsid w:val="00A76475"/>
    <w:rsid w:val="00A76FDB"/>
    <w:rsid w:val="00A83331"/>
    <w:rsid w:val="00A83FFB"/>
    <w:rsid w:val="00A865AE"/>
    <w:rsid w:val="00A8740B"/>
    <w:rsid w:val="00A95415"/>
    <w:rsid w:val="00AA1151"/>
    <w:rsid w:val="00AA61B6"/>
    <w:rsid w:val="00AA7E23"/>
    <w:rsid w:val="00AB1699"/>
    <w:rsid w:val="00AB253A"/>
    <w:rsid w:val="00AB53D2"/>
    <w:rsid w:val="00AB721F"/>
    <w:rsid w:val="00AB7B26"/>
    <w:rsid w:val="00AC6D14"/>
    <w:rsid w:val="00AD2267"/>
    <w:rsid w:val="00AD5C3C"/>
    <w:rsid w:val="00AD63F2"/>
    <w:rsid w:val="00AD7EBE"/>
    <w:rsid w:val="00AE1A58"/>
    <w:rsid w:val="00AE3625"/>
    <w:rsid w:val="00AE4BE1"/>
    <w:rsid w:val="00AE64FE"/>
    <w:rsid w:val="00AF182E"/>
    <w:rsid w:val="00AF24AA"/>
    <w:rsid w:val="00AF4763"/>
    <w:rsid w:val="00AF585E"/>
    <w:rsid w:val="00B00AEF"/>
    <w:rsid w:val="00B01424"/>
    <w:rsid w:val="00B10692"/>
    <w:rsid w:val="00B11032"/>
    <w:rsid w:val="00B1140F"/>
    <w:rsid w:val="00B14029"/>
    <w:rsid w:val="00B168B7"/>
    <w:rsid w:val="00B17737"/>
    <w:rsid w:val="00B22104"/>
    <w:rsid w:val="00B22477"/>
    <w:rsid w:val="00B23C97"/>
    <w:rsid w:val="00B24EC0"/>
    <w:rsid w:val="00B25B7F"/>
    <w:rsid w:val="00B304D4"/>
    <w:rsid w:val="00B31A1C"/>
    <w:rsid w:val="00B36D7B"/>
    <w:rsid w:val="00B465FD"/>
    <w:rsid w:val="00B5654C"/>
    <w:rsid w:val="00B646B1"/>
    <w:rsid w:val="00B67752"/>
    <w:rsid w:val="00B67A0A"/>
    <w:rsid w:val="00B756EA"/>
    <w:rsid w:val="00B769A0"/>
    <w:rsid w:val="00B823F0"/>
    <w:rsid w:val="00B86CD2"/>
    <w:rsid w:val="00B91483"/>
    <w:rsid w:val="00BA5148"/>
    <w:rsid w:val="00BA5EAD"/>
    <w:rsid w:val="00BA67D0"/>
    <w:rsid w:val="00BA7A94"/>
    <w:rsid w:val="00BB1522"/>
    <w:rsid w:val="00BB24CF"/>
    <w:rsid w:val="00BB352C"/>
    <w:rsid w:val="00BB692B"/>
    <w:rsid w:val="00BC008A"/>
    <w:rsid w:val="00BC2758"/>
    <w:rsid w:val="00BC2ABB"/>
    <w:rsid w:val="00BE12BE"/>
    <w:rsid w:val="00BE6ACF"/>
    <w:rsid w:val="00BF5B05"/>
    <w:rsid w:val="00BF6F84"/>
    <w:rsid w:val="00BF764A"/>
    <w:rsid w:val="00C00CDA"/>
    <w:rsid w:val="00C0386F"/>
    <w:rsid w:val="00C03FB5"/>
    <w:rsid w:val="00C10DCF"/>
    <w:rsid w:val="00C134A4"/>
    <w:rsid w:val="00C179C4"/>
    <w:rsid w:val="00C20FC7"/>
    <w:rsid w:val="00C25DF6"/>
    <w:rsid w:val="00C26A55"/>
    <w:rsid w:val="00C26FEF"/>
    <w:rsid w:val="00C30F91"/>
    <w:rsid w:val="00C310D7"/>
    <w:rsid w:val="00C3454B"/>
    <w:rsid w:val="00C42296"/>
    <w:rsid w:val="00C42426"/>
    <w:rsid w:val="00C44182"/>
    <w:rsid w:val="00C441E6"/>
    <w:rsid w:val="00C44A55"/>
    <w:rsid w:val="00C46F9D"/>
    <w:rsid w:val="00C47D9A"/>
    <w:rsid w:val="00C51825"/>
    <w:rsid w:val="00C51CBD"/>
    <w:rsid w:val="00C52CC9"/>
    <w:rsid w:val="00C55A6F"/>
    <w:rsid w:val="00C56B5D"/>
    <w:rsid w:val="00C64C4D"/>
    <w:rsid w:val="00C6648A"/>
    <w:rsid w:val="00C733CB"/>
    <w:rsid w:val="00C7493B"/>
    <w:rsid w:val="00C818A9"/>
    <w:rsid w:val="00C83DDE"/>
    <w:rsid w:val="00C846BE"/>
    <w:rsid w:val="00C86D61"/>
    <w:rsid w:val="00C8718F"/>
    <w:rsid w:val="00C906C6"/>
    <w:rsid w:val="00CA0F10"/>
    <w:rsid w:val="00CA619C"/>
    <w:rsid w:val="00CA7DC9"/>
    <w:rsid w:val="00CB02AA"/>
    <w:rsid w:val="00CB076E"/>
    <w:rsid w:val="00CB0980"/>
    <w:rsid w:val="00CB274F"/>
    <w:rsid w:val="00CB2907"/>
    <w:rsid w:val="00CB4307"/>
    <w:rsid w:val="00CB67F4"/>
    <w:rsid w:val="00CC34AC"/>
    <w:rsid w:val="00CC54F2"/>
    <w:rsid w:val="00CC6859"/>
    <w:rsid w:val="00CC6DC9"/>
    <w:rsid w:val="00CD1361"/>
    <w:rsid w:val="00CD3399"/>
    <w:rsid w:val="00CD586E"/>
    <w:rsid w:val="00CD6D4A"/>
    <w:rsid w:val="00CE5F41"/>
    <w:rsid w:val="00CF49D6"/>
    <w:rsid w:val="00CF62C5"/>
    <w:rsid w:val="00D01028"/>
    <w:rsid w:val="00D02855"/>
    <w:rsid w:val="00D037D0"/>
    <w:rsid w:val="00D064F3"/>
    <w:rsid w:val="00D11F4E"/>
    <w:rsid w:val="00D1413B"/>
    <w:rsid w:val="00D155D8"/>
    <w:rsid w:val="00D23274"/>
    <w:rsid w:val="00D23830"/>
    <w:rsid w:val="00D23A7D"/>
    <w:rsid w:val="00D375D2"/>
    <w:rsid w:val="00D431F2"/>
    <w:rsid w:val="00D478BE"/>
    <w:rsid w:val="00D520C2"/>
    <w:rsid w:val="00D52F13"/>
    <w:rsid w:val="00D53DEE"/>
    <w:rsid w:val="00D54FC0"/>
    <w:rsid w:val="00D60650"/>
    <w:rsid w:val="00D62AF3"/>
    <w:rsid w:val="00D656CC"/>
    <w:rsid w:val="00D67075"/>
    <w:rsid w:val="00D713A2"/>
    <w:rsid w:val="00D7484F"/>
    <w:rsid w:val="00D85766"/>
    <w:rsid w:val="00D920FB"/>
    <w:rsid w:val="00D921D5"/>
    <w:rsid w:val="00D9256F"/>
    <w:rsid w:val="00D9392F"/>
    <w:rsid w:val="00DA12E7"/>
    <w:rsid w:val="00DA1A4E"/>
    <w:rsid w:val="00DA67C1"/>
    <w:rsid w:val="00DA72F9"/>
    <w:rsid w:val="00DB13A3"/>
    <w:rsid w:val="00DB1957"/>
    <w:rsid w:val="00DB307A"/>
    <w:rsid w:val="00DC4270"/>
    <w:rsid w:val="00DC6250"/>
    <w:rsid w:val="00DD4E9A"/>
    <w:rsid w:val="00DE28A1"/>
    <w:rsid w:val="00DE3D2B"/>
    <w:rsid w:val="00DE6C07"/>
    <w:rsid w:val="00DF2814"/>
    <w:rsid w:val="00DF373A"/>
    <w:rsid w:val="00DF46AD"/>
    <w:rsid w:val="00DF5FCD"/>
    <w:rsid w:val="00DF613A"/>
    <w:rsid w:val="00DF6E97"/>
    <w:rsid w:val="00DF7722"/>
    <w:rsid w:val="00DF7AB1"/>
    <w:rsid w:val="00E001E7"/>
    <w:rsid w:val="00E078A0"/>
    <w:rsid w:val="00E10E5D"/>
    <w:rsid w:val="00E13233"/>
    <w:rsid w:val="00E20801"/>
    <w:rsid w:val="00E20E11"/>
    <w:rsid w:val="00E21D57"/>
    <w:rsid w:val="00E260C3"/>
    <w:rsid w:val="00E30C4E"/>
    <w:rsid w:val="00E313ED"/>
    <w:rsid w:val="00E32DF2"/>
    <w:rsid w:val="00E3634E"/>
    <w:rsid w:val="00E36483"/>
    <w:rsid w:val="00E5088F"/>
    <w:rsid w:val="00E563C9"/>
    <w:rsid w:val="00E57E75"/>
    <w:rsid w:val="00E60134"/>
    <w:rsid w:val="00E62694"/>
    <w:rsid w:val="00E6310C"/>
    <w:rsid w:val="00E7230A"/>
    <w:rsid w:val="00E75797"/>
    <w:rsid w:val="00E80847"/>
    <w:rsid w:val="00E81AB4"/>
    <w:rsid w:val="00E82693"/>
    <w:rsid w:val="00E83FD3"/>
    <w:rsid w:val="00E91CD3"/>
    <w:rsid w:val="00E940D1"/>
    <w:rsid w:val="00E95034"/>
    <w:rsid w:val="00E95290"/>
    <w:rsid w:val="00E95A59"/>
    <w:rsid w:val="00E95E7A"/>
    <w:rsid w:val="00E9727D"/>
    <w:rsid w:val="00EA2B9D"/>
    <w:rsid w:val="00EA421F"/>
    <w:rsid w:val="00EA76A1"/>
    <w:rsid w:val="00EA7B94"/>
    <w:rsid w:val="00EB0EE2"/>
    <w:rsid w:val="00EB2E1A"/>
    <w:rsid w:val="00EB5444"/>
    <w:rsid w:val="00EB6C44"/>
    <w:rsid w:val="00EC505F"/>
    <w:rsid w:val="00EC6A0D"/>
    <w:rsid w:val="00EC745A"/>
    <w:rsid w:val="00ED5029"/>
    <w:rsid w:val="00ED740C"/>
    <w:rsid w:val="00ED7958"/>
    <w:rsid w:val="00EE6E6E"/>
    <w:rsid w:val="00EF0BA8"/>
    <w:rsid w:val="00EF226A"/>
    <w:rsid w:val="00EF24D7"/>
    <w:rsid w:val="00EF3A07"/>
    <w:rsid w:val="00EF6576"/>
    <w:rsid w:val="00F037FA"/>
    <w:rsid w:val="00F1087E"/>
    <w:rsid w:val="00F118F7"/>
    <w:rsid w:val="00F11A8F"/>
    <w:rsid w:val="00F13AEC"/>
    <w:rsid w:val="00F1667C"/>
    <w:rsid w:val="00F232B6"/>
    <w:rsid w:val="00F23EA1"/>
    <w:rsid w:val="00F24F94"/>
    <w:rsid w:val="00F31D98"/>
    <w:rsid w:val="00F350CB"/>
    <w:rsid w:val="00F43B07"/>
    <w:rsid w:val="00F5231A"/>
    <w:rsid w:val="00F614FC"/>
    <w:rsid w:val="00F72BE4"/>
    <w:rsid w:val="00F8068E"/>
    <w:rsid w:val="00F81B43"/>
    <w:rsid w:val="00F863B5"/>
    <w:rsid w:val="00F933FF"/>
    <w:rsid w:val="00F96354"/>
    <w:rsid w:val="00FB11B4"/>
    <w:rsid w:val="00FB41E0"/>
    <w:rsid w:val="00FB46B0"/>
    <w:rsid w:val="00FB4C8C"/>
    <w:rsid w:val="00FB5334"/>
    <w:rsid w:val="00FB7EFE"/>
    <w:rsid w:val="00FC09ED"/>
    <w:rsid w:val="00FC0D4F"/>
    <w:rsid w:val="00FD2212"/>
    <w:rsid w:val="00FD2AE7"/>
    <w:rsid w:val="00FD76DD"/>
    <w:rsid w:val="00FE4E6D"/>
    <w:rsid w:val="00FF7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B0CAAC8-C0C3-4669-AFF1-227351E98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7EF6"/>
    <w:pPr>
      <w:widowControl w:val="0"/>
      <w:jc w:val="both"/>
    </w:pPr>
    <w:rPr>
      <w:rFonts w:ascii="Times New Roman" w:eastAsia="宋体" w:hAnsi="Times New Roman" w:cs="Times New Roman"/>
      <w:szCs w:val="24"/>
    </w:rPr>
  </w:style>
  <w:style w:type="paragraph" w:styleId="1">
    <w:name w:val="heading 1"/>
    <w:basedOn w:val="a"/>
    <w:next w:val="a"/>
    <w:link w:val="1Char"/>
    <w:qFormat/>
    <w:rsid w:val="002A7EF6"/>
    <w:pPr>
      <w:keepNext/>
      <w:spacing w:line="300" w:lineRule="auto"/>
      <w:jc w:val="center"/>
      <w:outlineLvl w:val="0"/>
    </w:pPr>
    <w:rPr>
      <w:b/>
      <w:bCs/>
      <w:sz w:val="32"/>
    </w:rPr>
  </w:style>
  <w:style w:type="paragraph" w:styleId="2">
    <w:name w:val="heading 2"/>
    <w:basedOn w:val="a"/>
    <w:next w:val="a"/>
    <w:link w:val="2Char"/>
    <w:qFormat/>
    <w:rsid w:val="002A7EF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rsid w:val="002A7EF6"/>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C64C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A7EF6"/>
    <w:rPr>
      <w:rFonts w:ascii="Times New Roman" w:eastAsia="宋体" w:hAnsi="Times New Roman" w:cs="Times New Roman"/>
      <w:b/>
      <w:bCs/>
      <w:sz w:val="32"/>
      <w:szCs w:val="24"/>
    </w:rPr>
  </w:style>
  <w:style w:type="character" w:customStyle="1" w:styleId="2Char">
    <w:name w:val="标题 2 Char"/>
    <w:basedOn w:val="a0"/>
    <w:link w:val="2"/>
    <w:rsid w:val="002A7EF6"/>
    <w:rPr>
      <w:rFonts w:ascii="Arial" w:eastAsia="黑体" w:hAnsi="Arial" w:cs="Times New Roman"/>
      <w:b/>
      <w:bCs/>
      <w:sz w:val="32"/>
      <w:szCs w:val="32"/>
    </w:rPr>
  </w:style>
  <w:style w:type="character" w:customStyle="1" w:styleId="3Char">
    <w:name w:val="标题 3 Char"/>
    <w:basedOn w:val="a0"/>
    <w:link w:val="3"/>
    <w:rsid w:val="002A7EF6"/>
    <w:rPr>
      <w:rFonts w:ascii="Times New Roman" w:eastAsia="宋体" w:hAnsi="Times New Roman" w:cs="Times New Roman"/>
      <w:b/>
      <w:bCs/>
      <w:sz w:val="32"/>
      <w:szCs w:val="32"/>
    </w:rPr>
  </w:style>
  <w:style w:type="paragraph" w:styleId="30">
    <w:name w:val="toc 3"/>
    <w:basedOn w:val="a"/>
    <w:next w:val="a"/>
    <w:qFormat/>
    <w:rsid w:val="002A7EF6"/>
    <w:pPr>
      <w:ind w:left="420"/>
      <w:jc w:val="left"/>
    </w:pPr>
    <w:rPr>
      <w:rFonts w:asciiTheme="minorHAnsi" w:hAnsiTheme="minorHAnsi" w:cstheme="minorHAnsi"/>
      <w:i/>
      <w:iCs/>
      <w:sz w:val="20"/>
      <w:szCs w:val="20"/>
    </w:rPr>
  </w:style>
  <w:style w:type="paragraph" w:styleId="a3">
    <w:name w:val="footer"/>
    <w:basedOn w:val="a"/>
    <w:link w:val="Char"/>
    <w:unhideWhenUsed/>
    <w:rsid w:val="002A7EF6"/>
    <w:pPr>
      <w:tabs>
        <w:tab w:val="center" w:pos="4153"/>
        <w:tab w:val="right" w:pos="8306"/>
      </w:tabs>
    </w:pPr>
    <w:rPr>
      <w:sz w:val="18"/>
      <w:szCs w:val="18"/>
    </w:rPr>
  </w:style>
  <w:style w:type="character" w:customStyle="1" w:styleId="Char">
    <w:name w:val="页脚 Char"/>
    <w:basedOn w:val="a0"/>
    <w:link w:val="a3"/>
    <w:rsid w:val="002A7EF6"/>
    <w:rPr>
      <w:rFonts w:ascii="Times New Roman" w:eastAsia="宋体" w:hAnsi="Times New Roman" w:cs="Times New Roman"/>
      <w:sz w:val="18"/>
      <w:szCs w:val="18"/>
    </w:rPr>
  </w:style>
  <w:style w:type="paragraph" w:styleId="a4">
    <w:name w:val="header"/>
    <w:basedOn w:val="a"/>
    <w:link w:val="Char0"/>
    <w:unhideWhenUsed/>
    <w:rsid w:val="002A7EF6"/>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2A7EF6"/>
    <w:rPr>
      <w:rFonts w:ascii="Times New Roman" w:eastAsia="宋体" w:hAnsi="Times New Roman" w:cs="Times New Roman"/>
      <w:sz w:val="18"/>
      <w:szCs w:val="18"/>
    </w:rPr>
  </w:style>
  <w:style w:type="paragraph" w:styleId="10">
    <w:name w:val="toc 1"/>
    <w:basedOn w:val="a"/>
    <w:next w:val="a"/>
    <w:qFormat/>
    <w:rsid w:val="002A7EF6"/>
    <w:pPr>
      <w:spacing w:before="120" w:after="120"/>
      <w:jc w:val="left"/>
    </w:pPr>
    <w:rPr>
      <w:rFonts w:asciiTheme="minorHAnsi" w:hAnsiTheme="minorHAnsi" w:cstheme="minorHAnsi"/>
      <w:b/>
      <w:bCs/>
      <w:caps/>
      <w:sz w:val="20"/>
      <w:szCs w:val="20"/>
    </w:rPr>
  </w:style>
  <w:style w:type="paragraph" w:styleId="20">
    <w:name w:val="toc 2"/>
    <w:basedOn w:val="a"/>
    <w:next w:val="a"/>
    <w:qFormat/>
    <w:rsid w:val="002A7EF6"/>
    <w:pPr>
      <w:ind w:left="210"/>
      <w:jc w:val="left"/>
    </w:pPr>
    <w:rPr>
      <w:rFonts w:asciiTheme="minorHAnsi" w:hAnsiTheme="minorHAnsi" w:cstheme="minorHAnsi"/>
      <w:smallCaps/>
      <w:sz w:val="20"/>
      <w:szCs w:val="20"/>
    </w:rPr>
  </w:style>
  <w:style w:type="character" w:styleId="a5">
    <w:name w:val="page number"/>
    <w:basedOn w:val="a0"/>
    <w:rsid w:val="002A7EF6"/>
  </w:style>
  <w:style w:type="character" w:styleId="a6">
    <w:name w:val="Hyperlink"/>
    <w:unhideWhenUsed/>
    <w:rsid w:val="002A7EF6"/>
    <w:rPr>
      <w:color w:val="0000FF"/>
      <w:u w:val="single"/>
    </w:rPr>
  </w:style>
  <w:style w:type="character" w:customStyle="1" w:styleId="high-light">
    <w:name w:val="high-light"/>
    <w:basedOn w:val="a0"/>
    <w:rsid w:val="00973E8B"/>
  </w:style>
  <w:style w:type="character" w:customStyle="1" w:styleId="apple-converted-space">
    <w:name w:val="apple-converted-space"/>
    <w:basedOn w:val="a0"/>
    <w:rsid w:val="00973E8B"/>
  </w:style>
  <w:style w:type="table" w:styleId="a7">
    <w:name w:val="Table Grid"/>
    <w:basedOn w:val="a1"/>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7"/>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semiHidden/>
    <w:rsid w:val="00C64C4D"/>
    <w:rPr>
      <w:rFonts w:ascii="Times New Roman" w:eastAsia="宋体" w:hAnsi="Times New Roman" w:cs="Times New Roman"/>
      <w:b/>
      <w:bCs/>
      <w:sz w:val="28"/>
      <w:szCs w:val="28"/>
    </w:rPr>
  </w:style>
  <w:style w:type="paragraph" w:styleId="a8">
    <w:name w:val="Normal (Web)"/>
    <w:basedOn w:val="a"/>
    <w:uiPriority w:val="99"/>
    <w:semiHidden/>
    <w:unhideWhenUsed/>
    <w:rsid w:val="00C64C4D"/>
    <w:pPr>
      <w:widowControl/>
      <w:spacing w:before="100" w:beforeAutospacing="1" w:after="100" w:afterAutospacing="1"/>
      <w:jc w:val="left"/>
    </w:pPr>
    <w:rPr>
      <w:rFonts w:ascii="宋体" w:hAnsi="宋体" w:cs="宋体"/>
      <w:kern w:val="0"/>
      <w:sz w:val="24"/>
    </w:rPr>
  </w:style>
  <w:style w:type="paragraph" w:styleId="a9">
    <w:name w:val="List Paragraph"/>
    <w:basedOn w:val="a"/>
    <w:uiPriority w:val="34"/>
    <w:qFormat/>
    <w:rsid w:val="00E60134"/>
    <w:pPr>
      <w:ind w:firstLineChars="200" w:firstLine="420"/>
    </w:pPr>
    <w:rPr>
      <w:rFonts w:asciiTheme="minorHAnsi" w:eastAsiaTheme="minorEastAsia" w:hAnsiTheme="minorHAnsi" w:cstheme="minorBidi"/>
      <w:szCs w:val="22"/>
    </w:rPr>
  </w:style>
  <w:style w:type="paragraph" w:styleId="aa">
    <w:name w:val="Balloon Text"/>
    <w:basedOn w:val="a"/>
    <w:link w:val="Char1"/>
    <w:uiPriority w:val="99"/>
    <w:semiHidden/>
    <w:unhideWhenUsed/>
    <w:rsid w:val="00865D46"/>
    <w:rPr>
      <w:sz w:val="18"/>
      <w:szCs w:val="18"/>
    </w:rPr>
  </w:style>
  <w:style w:type="character" w:customStyle="1" w:styleId="Char1">
    <w:name w:val="批注框文本 Char"/>
    <w:basedOn w:val="a0"/>
    <w:link w:val="aa"/>
    <w:uiPriority w:val="99"/>
    <w:semiHidden/>
    <w:rsid w:val="00865D46"/>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4122">
      <w:bodyDiv w:val="1"/>
      <w:marLeft w:val="0"/>
      <w:marRight w:val="0"/>
      <w:marTop w:val="0"/>
      <w:marBottom w:val="0"/>
      <w:divBdr>
        <w:top w:val="none" w:sz="0" w:space="0" w:color="auto"/>
        <w:left w:val="none" w:sz="0" w:space="0" w:color="auto"/>
        <w:bottom w:val="none" w:sz="0" w:space="0" w:color="auto"/>
        <w:right w:val="none" w:sz="0" w:space="0" w:color="auto"/>
      </w:divBdr>
    </w:div>
    <w:div w:id="42759777">
      <w:bodyDiv w:val="1"/>
      <w:marLeft w:val="0"/>
      <w:marRight w:val="0"/>
      <w:marTop w:val="0"/>
      <w:marBottom w:val="0"/>
      <w:divBdr>
        <w:top w:val="none" w:sz="0" w:space="0" w:color="auto"/>
        <w:left w:val="none" w:sz="0" w:space="0" w:color="auto"/>
        <w:bottom w:val="none" w:sz="0" w:space="0" w:color="auto"/>
        <w:right w:val="none" w:sz="0" w:space="0" w:color="auto"/>
      </w:divBdr>
    </w:div>
    <w:div w:id="105270215">
      <w:bodyDiv w:val="1"/>
      <w:marLeft w:val="0"/>
      <w:marRight w:val="0"/>
      <w:marTop w:val="0"/>
      <w:marBottom w:val="0"/>
      <w:divBdr>
        <w:top w:val="none" w:sz="0" w:space="0" w:color="auto"/>
        <w:left w:val="none" w:sz="0" w:space="0" w:color="auto"/>
        <w:bottom w:val="none" w:sz="0" w:space="0" w:color="auto"/>
        <w:right w:val="none" w:sz="0" w:space="0" w:color="auto"/>
      </w:divBdr>
      <w:divsChild>
        <w:div w:id="1275946534">
          <w:marLeft w:val="0"/>
          <w:marRight w:val="0"/>
          <w:marTop w:val="0"/>
          <w:marBottom w:val="0"/>
          <w:divBdr>
            <w:top w:val="none" w:sz="0" w:space="0" w:color="auto"/>
            <w:left w:val="none" w:sz="0" w:space="0" w:color="auto"/>
            <w:bottom w:val="none" w:sz="0" w:space="0" w:color="auto"/>
            <w:right w:val="none" w:sz="0" w:space="0" w:color="auto"/>
          </w:divBdr>
          <w:divsChild>
            <w:div w:id="1386442078">
              <w:marLeft w:val="0"/>
              <w:marRight w:val="0"/>
              <w:marTop w:val="0"/>
              <w:marBottom w:val="0"/>
              <w:divBdr>
                <w:top w:val="none" w:sz="0" w:space="0" w:color="auto"/>
                <w:left w:val="none" w:sz="0" w:space="0" w:color="auto"/>
                <w:bottom w:val="none" w:sz="0" w:space="0" w:color="auto"/>
                <w:right w:val="none" w:sz="0" w:space="0" w:color="auto"/>
              </w:divBdr>
              <w:divsChild>
                <w:div w:id="1731423472">
                  <w:marLeft w:val="0"/>
                  <w:marRight w:val="0"/>
                  <w:marTop w:val="0"/>
                  <w:marBottom w:val="0"/>
                  <w:divBdr>
                    <w:top w:val="single" w:sz="6" w:space="8" w:color="DEDEDE"/>
                    <w:left w:val="single" w:sz="6" w:space="8" w:color="DEDEDE"/>
                    <w:bottom w:val="single" w:sz="6" w:space="30" w:color="DEDEDE"/>
                    <w:right w:val="single" w:sz="6" w:space="8" w:color="DEDEDE"/>
                  </w:divBdr>
                  <w:divsChild>
                    <w:div w:id="918902532">
                      <w:marLeft w:val="0"/>
                      <w:marRight w:val="0"/>
                      <w:marTop w:val="0"/>
                      <w:marBottom w:val="0"/>
                      <w:divBdr>
                        <w:top w:val="none" w:sz="0" w:space="0" w:color="auto"/>
                        <w:left w:val="none" w:sz="0" w:space="0" w:color="auto"/>
                        <w:bottom w:val="none" w:sz="0" w:space="0" w:color="auto"/>
                        <w:right w:val="none" w:sz="0" w:space="0" w:color="auto"/>
                      </w:divBdr>
                      <w:divsChild>
                        <w:div w:id="3777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92890">
          <w:marLeft w:val="0"/>
          <w:marRight w:val="0"/>
          <w:marTop w:val="0"/>
          <w:marBottom w:val="0"/>
          <w:divBdr>
            <w:top w:val="none" w:sz="0" w:space="0" w:color="auto"/>
            <w:left w:val="none" w:sz="0" w:space="0" w:color="auto"/>
            <w:bottom w:val="none" w:sz="0" w:space="0" w:color="auto"/>
            <w:right w:val="none" w:sz="0" w:space="0" w:color="auto"/>
          </w:divBdr>
          <w:divsChild>
            <w:div w:id="952135500">
              <w:marLeft w:val="0"/>
              <w:marRight w:val="0"/>
              <w:marTop w:val="0"/>
              <w:marBottom w:val="0"/>
              <w:divBdr>
                <w:top w:val="none" w:sz="0" w:space="0" w:color="auto"/>
                <w:left w:val="none" w:sz="0" w:space="0" w:color="auto"/>
                <w:bottom w:val="none" w:sz="0" w:space="0" w:color="auto"/>
                <w:right w:val="none" w:sz="0" w:space="0" w:color="auto"/>
              </w:divBdr>
              <w:divsChild>
                <w:div w:id="1152409735">
                  <w:marLeft w:val="0"/>
                  <w:marRight w:val="0"/>
                  <w:marTop w:val="0"/>
                  <w:marBottom w:val="0"/>
                  <w:divBdr>
                    <w:top w:val="single" w:sz="6" w:space="8" w:color="EEEEEE"/>
                    <w:left w:val="none" w:sz="0" w:space="8" w:color="auto"/>
                    <w:bottom w:val="single" w:sz="6" w:space="8" w:color="EEEEEE"/>
                    <w:right w:val="single" w:sz="6" w:space="8" w:color="EEEEEE"/>
                  </w:divBdr>
                  <w:divsChild>
                    <w:div w:id="17818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7388">
      <w:bodyDiv w:val="1"/>
      <w:marLeft w:val="0"/>
      <w:marRight w:val="0"/>
      <w:marTop w:val="0"/>
      <w:marBottom w:val="0"/>
      <w:divBdr>
        <w:top w:val="none" w:sz="0" w:space="0" w:color="auto"/>
        <w:left w:val="none" w:sz="0" w:space="0" w:color="auto"/>
        <w:bottom w:val="none" w:sz="0" w:space="0" w:color="auto"/>
        <w:right w:val="none" w:sz="0" w:space="0" w:color="auto"/>
      </w:divBdr>
    </w:div>
    <w:div w:id="151141528">
      <w:bodyDiv w:val="1"/>
      <w:marLeft w:val="0"/>
      <w:marRight w:val="0"/>
      <w:marTop w:val="0"/>
      <w:marBottom w:val="0"/>
      <w:divBdr>
        <w:top w:val="none" w:sz="0" w:space="0" w:color="auto"/>
        <w:left w:val="none" w:sz="0" w:space="0" w:color="auto"/>
        <w:bottom w:val="none" w:sz="0" w:space="0" w:color="auto"/>
        <w:right w:val="none" w:sz="0" w:space="0" w:color="auto"/>
      </w:divBdr>
    </w:div>
    <w:div w:id="154498531">
      <w:bodyDiv w:val="1"/>
      <w:marLeft w:val="0"/>
      <w:marRight w:val="0"/>
      <w:marTop w:val="0"/>
      <w:marBottom w:val="0"/>
      <w:divBdr>
        <w:top w:val="none" w:sz="0" w:space="0" w:color="auto"/>
        <w:left w:val="none" w:sz="0" w:space="0" w:color="auto"/>
        <w:bottom w:val="none" w:sz="0" w:space="0" w:color="auto"/>
        <w:right w:val="none" w:sz="0" w:space="0" w:color="auto"/>
      </w:divBdr>
    </w:div>
    <w:div w:id="162665268">
      <w:bodyDiv w:val="1"/>
      <w:marLeft w:val="0"/>
      <w:marRight w:val="0"/>
      <w:marTop w:val="0"/>
      <w:marBottom w:val="0"/>
      <w:divBdr>
        <w:top w:val="none" w:sz="0" w:space="0" w:color="auto"/>
        <w:left w:val="none" w:sz="0" w:space="0" w:color="auto"/>
        <w:bottom w:val="none" w:sz="0" w:space="0" w:color="auto"/>
        <w:right w:val="none" w:sz="0" w:space="0" w:color="auto"/>
      </w:divBdr>
    </w:div>
    <w:div w:id="171839711">
      <w:bodyDiv w:val="1"/>
      <w:marLeft w:val="0"/>
      <w:marRight w:val="0"/>
      <w:marTop w:val="0"/>
      <w:marBottom w:val="0"/>
      <w:divBdr>
        <w:top w:val="none" w:sz="0" w:space="0" w:color="auto"/>
        <w:left w:val="none" w:sz="0" w:space="0" w:color="auto"/>
        <w:bottom w:val="none" w:sz="0" w:space="0" w:color="auto"/>
        <w:right w:val="none" w:sz="0" w:space="0" w:color="auto"/>
      </w:divBdr>
    </w:div>
    <w:div w:id="183783968">
      <w:bodyDiv w:val="1"/>
      <w:marLeft w:val="0"/>
      <w:marRight w:val="0"/>
      <w:marTop w:val="0"/>
      <w:marBottom w:val="0"/>
      <w:divBdr>
        <w:top w:val="none" w:sz="0" w:space="0" w:color="auto"/>
        <w:left w:val="none" w:sz="0" w:space="0" w:color="auto"/>
        <w:bottom w:val="none" w:sz="0" w:space="0" w:color="auto"/>
        <w:right w:val="none" w:sz="0" w:space="0" w:color="auto"/>
      </w:divBdr>
    </w:div>
    <w:div w:id="219947226">
      <w:bodyDiv w:val="1"/>
      <w:marLeft w:val="0"/>
      <w:marRight w:val="0"/>
      <w:marTop w:val="0"/>
      <w:marBottom w:val="0"/>
      <w:divBdr>
        <w:top w:val="none" w:sz="0" w:space="0" w:color="auto"/>
        <w:left w:val="none" w:sz="0" w:space="0" w:color="auto"/>
        <w:bottom w:val="none" w:sz="0" w:space="0" w:color="auto"/>
        <w:right w:val="none" w:sz="0" w:space="0" w:color="auto"/>
      </w:divBdr>
    </w:div>
    <w:div w:id="230972087">
      <w:bodyDiv w:val="1"/>
      <w:marLeft w:val="0"/>
      <w:marRight w:val="0"/>
      <w:marTop w:val="0"/>
      <w:marBottom w:val="0"/>
      <w:divBdr>
        <w:top w:val="none" w:sz="0" w:space="0" w:color="auto"/>
        <w:left w:val="none" w:sz="0" w:space="0" w:color="auto"/>
        <w:bottom w:val="none" w:sz="0" w:space="0" w:color="auto"/>
        <w:right w:val="none" w:sz="0" w:space="0" w:color="auto"/>
      </w:divBdr>
    </w:div>
    <w:div w:id="231818438">
      <w:bodyDiv w:val="1"/>
      <w:marLeft w:val="0"/>
      <w:marRight w:val="0"/>
      <w:marTop w:val="0"/>
      <w:marBottom w:val="0"/>
      <w:divBdr>
        <w:top w:val="none" w:sz="0" w:space="0" w:color="auto"/>
        <w:left w:val="none" w:sz="0" w:space="0" w:color="auto"/>
        <w:bottom w:val="none" w:sz="0" w:space="0" w:color="auto"/>
        <w:right w:val="none" w:sz="0" w:space="0" w:color="auto"/>
      </w:divBdr>
    </w:div>
    <w:div w:id="258879048">
      <w:bodyDiv w:val="1"/>
      <w:marLeft w:val="0"/>
      <w:marRight w:val="0"/>
      <w:marTop w:val="0"/>
      <w:marBottom w:val="0"/>
      <w:divBdr>
        <w:top w:val="none" w:sz="0" w:space="0" w:color="auto"/>
        <w:left w:val="none" w:sz="0" w:space="0" w:color="auto"/>
        <w:bottom w:val="none" w:sz="0" w:space="0" w:color="auto"/>
        <w:right w:val="none" w:sz="0" w:space="0" w:color="auto"/>
      </w:divBdr>
    </w:div>
    <w:div w:id="294219601">
      <w:bodyDiv w:val="1"/>
      <w:marLeft w:val="0"/>
      <w:marRight w:val="0"/>
      <w:marTop w:val="0"/>
      <w:marBottom w:val="0"/>
      <w:divBdr>
        <w:top w:val="none" w:sz="0" w:space="0" w:color="auto"/>
        <w:left w:val="none" w:sz="0" w:space="0" w:color="auto"/>
        <w:bottom w:val="none" w:sz="0" w:space="0" w:color="auto"/>
        <w:right w:val="none" w:sz="0" w:space="0" w:color="auto"/>
      </w:divBdr>
    </w:div>
    <w:div w:id="349795857">
      <w:bodyDiv w:val="1"/>
      <w:marLeft w:val="0"/>
      <w:marRight w:val="0"/>
      <w:marTop w:val="0"/>
      <w:marBottom w:val="0"/>
      <w:divBdr>
        <w:top w:val="none" w:sz="0" w:space="0" w:color="auto"/>
        <w:left w:val="none" w:sz="0" w:space="0" w:color="auto"/>
        <w:bottom w:val="none" w:sz="0" w:space="0" w:color="auto"/>
        <w:right w:val="none" w:sz="0" w:space="0" w:color="auto"/>
      </w:divBdr>
    </w:div>
    <w:div w:id="360130369">
      <w:bodyDiv w:val="1"/>
      <w:marLeft w:val="0"/>
      <w:marRight w:val="0"/>
      <w:marTop w:val="0"/>
      <w:marBottom w:val="0"/>
      <w:divBdr>
        <w:top w:val="none" w:sz="0" w:space="0" w:color="auto"/>
        <w:left w:val="none" w:sz="0" w:space="0" w:color="auto"/>
        <w:bottom w:val="none" w:sz="0" w:space="0" w:color="auto"/>
        <w:right w:val="none" w:sz="0" w:space="0" w:color="auto"/>
      </w:divBdr>
    </w:div>
    <w:div w:id="420418885">
      <w:bodyDiv w:val="1"/>
      <w:marLeft w:val="0"/>
      <w:marRight w:val="0"/>
      <w:marTop w:val="0"/>
      <w:marBottom w:val="0"/>
      <w:divBdr>
        <w:top w:val="none" w:sz="0" w:space="0" w:color="auto"/>
        <w:left w:val="none" w:sz="0" w:space="0" w:color="auto"/>
        <w:bottom w:val="none" w:sz="0" w:space="0" w:color="auto"/>
        <w:right w:val="none" w:sz="0" w:space="0" w:color="auto"/>
      </w:divBdr>
    </w:div>
    <w:div w:id="463818188">
      <w:bodyDiv w:val="1"/>
      <w:marLeft w:val="0"/>
      <w:marRight w:val="0"/>
      <w:marTop w:val="0"/>
      <w:marBottom w:val="0"/>
      <w:divBdr>
        <w:top w:val="none" w:sz="0" w:space="0" w:color="auto"/>
        <w:left w:val="none" w:sz="0" w:space="0" w:color="auto"/>
        <w:bottom w:val="none" w:sz="0" w:space="0" w:color="auto"/>
        <w:right w:val="none" w:sz="0" w:space="0" w:color="auto"/>
      </w:divBdr>
    </w:div>
    <w:div w:id="465272358">
      <w:bodyDiv w:val="1"/>
      <w:marLeft w:val="0"/>
      <w:marRight w:val="0"/>
      <w:marTop w:val="0"/>
      <w:marBottom w:val="0"/>
      <w:divBdr>
        <w:top w:val="none" w:sz="0" w:space="0" w:color="auto"/>
        <w:left w:val="none" w:sz="0" w:space="0" w:color="auto"/>
        <w:bottom w:val="none" w:sz="0" w:space="0" w:color="auto"/>
        <w:right w:val="none" w:sz="0" w:space="0" w:color="auto"/>
      </w:divBdr>
    </w:div>
    <w:div w:id="469832503">
      <w:bodyDiv w:val="1"/>
      <w:marLeft w:val="0"/>
      <w:marRight w:val="0"/>
      <w:marTop w:val="0"/>
      <w:marBottom w:val="0"/>
      <w:divBdr>
        <w:top w:val="none" w:sz="0" w:space="0" w:color="auto"/>
        <w:left w:val="none" w:sz="0" w:space="0" w:color="auto"/>
        <w:bottom w:val="none" w:sz="0" w:space="0" w:color="auto"/>
        <w:right w:val="none" w:sz="0" w:space="0" w:color="auto"/>
      </w:divBdr>
    </w:div>
    <w:div w:id="484978190">
      <w:bodyDiv w:val="1"/>
      <w:marLeft w:val="0"/>
      <w:marRight w:val="0"/>
      <w:marTop w:val="0"/>
      <w:marBottom w:val="0"/>
      <w:divBdr>
        <w:top w:val="none" w:sz="0" w:space="0" w:color="auto"/>
        <w:left w:val="none" w:sz="0" w:space="0" w:color="auto"/>
        <w:bottom w:val="none" w:sz="0" w:space="0" w:color="auto"/>
        <w:right w:val="none" w:sz="0" w:space="0" w:color="auto"/>
      </w:divBdr>
    </w:div>
    <w:div w:id="486365182">
      <w:bodyDiv w:val="1"/>
      <w:marLeft w:val="0"/>
      <w:marRight w:val="0"/>
      <w:marTop w:val="0"/>
      <w:marBottom w:val="0"/>
      <w:divBdr>
        <w:top w:val="none" w:sz="0" w:space="0" w:color="auto"/>
        <w:left w:val="none" w:sz="0" w:space="0" w:color="auto"/>
        <w:bottom w:val="none" w:sz="0" w:space="0" w:color="auto"/>
        <w:right w:val="none" w:sz="0" w:space="0" w:color="auto"/>
      </w:divBdr>
    </w:div>
    <w:div w:id="529610088">
      <w:bodyDiv w:val="1"/>
      <w:marLeft w:val="0"/>
      <w:marRight w:val="0"/>
      <w:marTop w:val="0"/>
      <w:marBottom w:val="0"/>
      <w:divBdr>
        <w:top w:val="none" w:sz="0" w:space="0" w:color="auto"/>
        <w:left w:val="none" w:sz="0" w:space="0" w:color="auto"/>
        <w:bottom w:val="none" w:sz="0" w:space="0" w:color="auto"/>
        <w:right w:val="none" w:sz="0" w:space="0" w:color="auto"/>
      </w:divBdr>
    </w:div>
    <w:div w:id="557284454">
      <w:bodyDiv w:val="1"/>
      <w:marLeft w:val="0"/>
      <w:marRight w:val="0"/>
      <w:marTop w:val="0"/>
      <w:marBottom w:val="0"/>
      <w:divBdr>
        <w:top w:val="none" w:sz="0" w:space="0" w:color="auto"/>
        <w:left w:val="none" w:sz="0" w:space="0" w:color="auto"/>
        <w:bottom w:val="none" w:sz="0" w:space="0" w:color="auto"/>
        <w:right w:val="none" w:sz="0" w:space="0" w:color="auto"/>
      </w:divBdr>
    </w:div>
    <w:div w:id="603925947">
      <w:bodyDiv w:val="1"/>
      <w:marLeft w:val="0"/>
      <w:marRight w:val="0"/>
      <w:marTop w:val="0"/>
      <w:marBottom w:val="0"/>
      <w:divBdr>
        <w:top w:val="none" w:sz="0" w:space="0" w:color="auto"/>
        <w:left w:val="none" w:sz="0" w:space="0" w:color="auto"/>
        <w:bottom w:val="none" w:sz="0" w:space="0" w:color="auto"/>
        <w:right w:val="none" w:sz="0" w:space="0" w:color="auto"/>
      </w:divBdr>
    </w:div>
    <w:div w:id="606935006">
      <w:bodyDiv w:val="1"/>
      <w:marLeft w:val="0"/>
      <w:marRight w:val="0"/>
      <w:marTop w:val="0"/>
      <w:marBottom w:val="0"/>
      <w:divBdr>
        <w:top w:val="none" w:sz="0" w:space="0" w:color="auto"/>
        <w:left w:val="none" w:sz="0" w:space="0" w:color="auto"/>
        <w:bottom w:val="none" w:sz="0" w:space="0" w:color="auto"/>
        <w:right w:val="none" w:sz="0" w:space="0" w:color="auto"/>
      </w:divBdr>
    </w:div>
    <w:div w:id="614945683">
      <w:bodyDiv w:val="1"/>
      <w:marLeft w:val="0"/>
      <w:marRight w:val="0"/>
      <w:marTop w:val="0"/>
      <w:marBottom w:val="0"/>
      <w:divBdr>
        <w:top w:val="none" w:sz="0" w:space="0" w:color="auto"/>
        <w:left w:val="none" w:sz="0" w:space="0" w:color="auto"/>
        <w:bottom w:val="none" w:sz="0" w:space="0" w:color="auto"/>
        <w:right w:val="none" w:sz="0" w:space="0" w:color="auto"/>
      </w:divBdr>
    </w:div>
    <w:div w:id="629361659">
      <w:bodyDiv w:val="1"/>
      <w:marLeft w:val="0"/>
      <w:marRight w:val="0"/>
      <w:marTop w:val="0"/>
      <w:marBottom w:val="0"/>
      <w:divBdr>
        <w:top w:val="none" w:sz="0" w:space="0" w:color="auto"/>
        <w:left w:val="none" w:sz="0" w:space="0" w:color="auto"/>
        <w:bottom w:val="none" w:sz="0" w:space="0" w:color="auto"/>
        <w:right w:val="none" w:sz="0" w:space="0" w:color="auto"/>
      </w:divBdr>
    </w:div>
    <w:div w:id="665595819">
      <w:bodyDiv w:val="1"/>
      <w:marLeft w:val="0"/>
      <w:marRight w:val="0"/>
      <w:marTop w:val="0"/>
      <w:marBottom w:val="0"/>
      <w:divBdr>
        <w:top w:val="none" w:sz="0" w:space="0" w:color="auto"/>
        <w:left w:val="none" w:sz="0" w:space="0" w:color="auto"/>
        <w:bottom w:val="none" w:sz="0" w:space="0" w:color="auto"/>
        <w:right w:val="none" w:sz="0" w:space="0" w:color="auto"/>
      </w:divBdr>
    </w:div>
    <w:div w:id="683868299">
      <w:bodyDiv w:val="1"/>
      <w:marLeft w:val="0"/>
      <w:marRight w:val="0"/>
      <w:marTop w:val="0"/>
      <w:marBottom w:val="0"/>
      <w:divBdr>
        <w:top w:val="none" w:sz="0" w:space="0" w:color="auto"/>
        <w:left w:val="none" w:sz="0" w:space="0" w:color="auto"/>
        <w:bottom w:val="none" w:sz="0" w:space="0" w:color="auto"/>
        <w:right w:val="none" w:sz="0" w:space="0" w:color="auto"/>
      </w:divBdr>
    </w:div>
    <w:div w:id="690225442">
      <w:bodyDiv w:val="1"/>
      <w:marLeft w:val="0"/>
      <w:marRight w:val="0"/>
      <w:marTop w:val="0"/>
      <w:marBottom w:val="0"/>
      <w:divBdr>
        <w:top w:val="none" w:sz="0" w:space="0" w:color="auto"/>
        <w:left w:val="none" w:sz="0" w:space="0" w:color="auto"/>
        <w:bottom w:val="none" w:sz="0" w:space="0" w:color="auto"/>
        <w:right w:val="none" w:sz="0" w:space="0" w:color="auto"/>
      </w:divBdr>
    </w:div>
    <w:div w:id="741483174">
      <w:bodyDiv w:val="1"/>
      <w:marLeft w:val="0"/>
      <w:marRight w:val="0"/>
      <w:marTop w:val="0"/>
      <w:marBottom w:val="0"/>
      <w:divBdr>
        <w:top w:val="none" w:sz="0" w:space="0" w:color="auto"/>
        <w:left w:val="none" w:sz="0" w:space="0" w:color="auto"/>
        <w:bottom w:val="none" w:sz="0" w:space="0" w:color="auto"/>
        <w:right w:val="none" w:sz="0" w:space="0" w:color="auto"/>
      </w:divBdr>
    </w:div>
    <w:div w:id="743836214">
      <w:bodyDiv w:val="1"/>
      <w:marLeft w:val="0"/>
      <w:marRight w:val="0"/>
      <w:marTop w:val="0"/>
      <w:marBottom w:val="0"/>
      <w:divBdr>
        <w:top w:val="none" w:sz="0" w:space="0" w:color="auto"/>
        <w:left w:val="none" w:sz="0" w:space="0" w:color="auto"/>
        <w:bottom w:val="none" w:sz="0" w:space="0" w:color="auto"/>
        <w:right w:val="none" w:sz="0" w:space="0" w:color="auto"/>
      </w:divBdr>
      <w:divsChild>
        <w:div w:id="78134964">
          <w:marLeft w:val="0"/>
          <w:marRight w:val="0"/>
          <w:marTop w:val="150"/>
          <w:marBottom w:val="0"/>
          <w:divBdr>
            <w:top w:val="none" w:sz="0" w:space="0" w:color="auto"/>
            <w:left w:val="none" w:sz="0" w:space="0" w:color="auto"/>
            <w:bottom w:val="none" w:sz="0" w:space="0" w:color="auto"/>
            <w:right w:val="none" w:sz="0" w:space="0" w:color="auto"/>
          </w:divBdr>
        </w:div>
      </w:divsChild>
    </w:div>
    <w:div w:id="758796681">
      <w:bodyDiv w:val="1"/>
      <w:marLeft w:val="0"/>
      <w:marRight w:val="0"/>
      <w:marTop w:val="0"/>
      <w:marBottom w:val="0"/>
      <w:divBdr>
        <w:top w:val="none" w:sz="0" w:space="0" w:color="auto"/>
        <w:left w:val="none" w:sz="0" w:space="0" w:color="auto"/>
        <w:bottom w:val="none" w:sz="0" w:space="0" w:color="auto"/>
        <w:right w:val="none" w:sz="0" w:space="0" w:color="auto"/>
      </w:divBdr>
    </w:div>
    <w:div w:id="792946014">
      <w:bodyDiv w:val="1"/>
      <w:marLeft w:val="0"/>
      <w:marRight w:val="0"/>
      <w:marTop w:val="0"/>
      <w:marBottom w:val="0"/>
      <w:divBdr>
        <w:top w:val="none" w:sz="0" w:space="0" w:color="auto"/>
        <w:left w:val="none" w:sz="0" w:space="0" w:color="auto"/>
        <w:bottom w:val="none" w:sz="0" w:space="0" w:color="auto"/>
        <w:right w:val="none" w:sz="0" w:space="0" w:color="auto"/>
      </w:divBdr>
    </w:div>
    <w:div w:id="796341025">
      <w:bodyDiv w:val="1"/>
      <w:marLeft w:val="0"/>
      <w:marRight w:val="0"/>
      <w:marTop w:val="0"/>
      <w:marBottom w:val="0"/>
      <w:divBdr>
        <w:top w:val="none" w:sz="0" w:space="0" w:color="auto"/>
        <w:left w:val="none" w:sz="0" w:space="0" w:color="auto"/>
        <w:bottom w:val="none" w:sz="0" w:space="0" w:color="auto"/>
        <w:right w:val="none" w:sz="0" w:space="0" w:color="auto"/>
      </w:divBdr>
    </w:div>
    <w:div w:id="802579979">
      <w:bodyDiv w:val="1"/>
      <w:marLeft w:val="0"/>
      <w:marRight w:val="0"/>
      <w:marTop w:val="0"/>
      <w:marBottom w:val="0"/>
      <w:divBdr>
        <w:top w:val="none" w:sz="0" w:space="0" w:color="auto"/>
        <w:left w:val="none" w:sz="0" w:space="0" w:color="auto"/>
        <w:bottom w:val="none" w:sz="0" w:space="0" w:color="auto"/>
        <w:right w:val="none" w:sz="0" w:space="0" w:color="auto"/>
      </w:divBdr>
    </w:div>
    <w:div w:id="856425787">
      <w:bodyDiv w:val="1"/>
      <w:marLeft w:val="0"/>
      <w:marRight w:val="0"/>
      <w:marTop w:val="0"/>
      <w:marBottom w:val="0"/>
      <w:divBdr>
        <w:top w:val="none" w:sz="0" w:space="0" w:color="auto"/>
        <w:left w:val="none" w:sz="0" w:space="0" w:color="auto"/>
        <w:bottom w:val="none" w:sz="0" w:space="0" w:color="auto"/>
        <w:right w:val="none" w:sz="0" w:space="0" w:color="auto"/>
      </w:divBdr>
    </w:div>
    <w:div w:id="879170065">
      <w:bodyDiv w:val="1"/>
      <w:marLeft w:val="0"/>
      <w:marRight w:val="0"/>
      <w:marTop w:val="0"/>
      <w:marBottom w:val="0"/>
      <w:divBdr>
        <w:top w:val="none" w:sz="0" w:space="0" w:color="auto"/>
        <w:left w:val="none" w:sz="0" w:space="0" w:color="auto"/>
        <w:bottom w:val="none" w:sz="0" w:space="0" w:color="auto"/>
        <w:right w:val="none" w:sz="0" w:space="0" w:color="auto"/>
      </w:divBdr>
    </w:div>
    <w:div w:id="883520646">
      <w:bodyDiv w:val="1"/>
      <w:marLeft w:val="0"/>
      <w:marRight w:val="0"/>
      <w:marTop w:val="0"/>
      <w:marBottom w:val="0"/>
      <w:divBdr>
        <w:top w:val="none" w:sz="0" w:space="0" w:color="auto"/>
        <w:left w:val="none" w:sz="0" w:space="0" w:color="auto"/>
        <w:bottom w:val="none" w:sz="0" w:space="0" w:color="auto"/>
        <w:right w:val="none" w:sz="0" w:space="0" w:color="auto"/>
      </w:divBdr>
    </w:div>
    <w:div w:id="950209879">
      <w:bodyDiv w:val="1"/>
      <w:marLeft w:val="0"/>
      <w:marRight w:val="0"/>
      <w:marTop w:val="0"/>
      <w:marBottom w:val="0"/>
      <w:divBdr>
        <w:top w:val="none" w:sz="0" w:space="0" w:color="auto"/>
        <w:left w:val="none" w:sz="0" w:space="0" w:color="auto"/>
        <w:bottom w:val="none" w:sz="0" w:space="0" w:color="auto"/>
        <w:right w:val="none" w:sz="0" w:space="0" w:color="auto"/>
      </w:divBdr>
    </w:div>
    <w:div w:id="966006051">
      <w:bodyDiv w:val="1"/>
      <w:marLeft w:val="0"/>
      <w:marRight w:val="0"/>
      <w:marTop w:val="0"/>
      <w:marBottom w:val="0"/>
      <w:divBdr>
        <w:top w:val="none" w:sz="0" w:space="0" w:color="auto"/>
        <w:left w:val="none" w:sz="0" w:space="0" w:color="auto"/>
        <w:bottom w:val="none" w:sz="0" w:space="0" w:color="auto"/>
        <w:right w:val="none" w:sz="0" w:space="0" w:color="auto"/>
      </w:divBdr>
    </w:div>
    <w:div w:id="999113560">
      <w:bodyDiv w:val="1"/>
      <w:marLeft w:val="0"/>
      <w:marRight w:val="0"/>
      <w:marTop w:val="0"/>
      <w:marBottom w:val="0"/>
      <w:divBdr>
        <w:top w:val="none" w:sz="0" w:space="0" w:color="auto"/>
        <w:left w:val="none" w:sz="0" w:space="0" w:color="auto"/>
        <w:bottom w:val="none" w:sz="0" w:space="0" w:color="auto"/>
        <w:right w:val="none" w:sz="0" w:space="0" w:color="auto"/>
      </w:divBdr>
    </w:div>
    <w:div w:id="1012537790">
      <w:bodyDiv w:val="1"/>
      <w:marLeft w:val="0"/>
      <w:marRight w:val="0"/>
      <w:marTop w:val="0"/>
      <w:marBottom w:val="0"/>
      <w:divBdr>
        <w:top w:val="none" w:sz="0" w:space="0" w:color="auto"/>
        <w:left w:val="none" w:sz="0" w:space="0" w:color="auto"/>
        <w:bottom w:val="none" w:sz="0" w:space="0" w:color="auto"/>
        <w:right w:val="none" w:sz="0" w:space="0" w:color="auto"/>
      </w:divBdr>
      <w:divsChild>
        <w:div w:id="729499654">
          <w:marLeft w:val="0"/>
          <w:marRight w:val="0"/>
          <w:marTop w:val="0"/>
          <w:marBottom w:val="0"/>
          <w:divBdr>
            <w:top w:val="none" w:sz="0" w:space="0" w:color="auto"/>
            <w:left w:val="none" w:sz="0" w:space="0" w:color="auto"/>
            <w:bottom w:val="none" w:sz="0" w:space="0" w:color="auto"/>
            <w:right w:val="none" w:sz="0" w:space="0" w:color="auto"/>
          </w:divBdr>
          <w:divsChild>
            <w:div w:id="1293245701">
              <w:marLeft w:val="0"/>
              <w:marRight w:val="0"/>
              <w:marTop w:val="0"/>
              <w:marBottom w:val="0"/>
              <w:divBdr>
                <w:top w:val="none" w:sz="0" w:space="0" w:color="auto"/>
                <w:left w:val="none" w:sz="0" w:space="0" w:color="auto"/>
                <w:bottom w:val="none" w:sz="0" w:space="0" w:color="auto"/>
                <w:right w:val="none" w:sz="0" w:space="0" w:color="auto"/>
              </w:divBdr>
              <w:divsChild>
                <w:div w:id="1849828163">
                  <w:marLeft w:val="0"/>
                  <w:marRight w:val="0"/>
                  <w:marTop w:val="0"/>
                  <w:marBottom w:val="0"/>
                  <w:divBdr>
                    <w:top w:val="single" w:sz="6" w:space="8" w:color="DEDEDE"/>
                    <w:left w:val="single" w:sz="6" w:space="8" w:color="DEDEDE"/>
                    <w:bottom w:val="single" w:sz="6" w:space="30" w:color="DEDEDE"/>
                    <w:right w:val="single" w:sz="6" w:space="8" w:color="DEDEDE"/>
                  </w:divBdr>
                  <w:divsChild>
                    <w:div w:id="2135326195">
                      <w:marLeft w:val="0"/>
                      <w:marRight w:val="0"/>
                      <w:marTop w:val="0"/>
                      <w:marBottom w:val="0"/>
                      <w:divBdr>
                        <w:top w:val="none" w:sz="0" w:space="0" w:color="auto"/>
                        <w:left w:val="none" w:sz="0" w:space="0" w:color="auto"/>
                        <w:bottom w:val="none" w:sz="0" w:space="0" w:color="auto"/>
                        <w:right w:val="none" w:sz="0" w:space="0" w:color="auto"/>
                      </w:divBdr>
                      <w:divsChild>
                        <w:div w:id="45167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452349">
          <w:marLeft w:val="0"/>
          <w:marRight w:val="0"/>
          <w:marTop w:val="0"/>
          <w:marBottom w:val="0"/>
          <w:divBdr>
            <w:top w:val="none" w:sz="0" w:space="0" w:color="auto"/>
            <w:left w:val="none" w:sz="0" w:space="0" w:color="auto"/>
            <w:bottom w:val="none" w:sz="0" w:space="0" w:color="auto"/>
            <w:right w:val="none" w:sz="0" w:space="0" w:color="auto"/>
          </w:divBdr>
          <w:divsChild>
            <w:div w:id="1383674641">
              <w:marLeft w:val="0"/>
              <w:marRight w:val="0"/>
              <w:marTop w:val="0"/>
              <w:marBottom w:val="0"/>
              <w:divBdr>
                <w:top w:val="none" w:sz="0" w:space="0" w:color="auto"/>
                <w:left w:val="none" w:sz="0" w:space="0" w:color="auto"/>
                <w:bottom w:val="none" w:sz="0" w:space="0" w:color="auto"/>
                <w:right w:val="none" w:sz="0" w:space="0" w:color="auto"/>
              </w:divBdr>
              <w:divsChild>
                <w:div w:id="1034690728">
                  <w:marLeft w:val="0"/>
                  <w:marRight w:val="0"/>
                  <w:marTop w:val="0"/>
                  <w:marBottom w:val="0"/>
                  <w:divBdr>
                    <w:top w:val="single" w:sz="6" w:space="8" w:color="EEEEEE"/>
                    <w:left w:val="none" w:sz="0" w:space="8" w:color="auto"/>
                    <w:bottom w:val="single" w:sz="6" w:space="8" w:color="EEEEEE"/>
                    <w:right w:val="single" w:sz="6" w:space="8" w:color="EEEEEE"/>
                  </w:divBdr>
                  <w:divsChild>
                    <w:div w:id="6854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4184">
      <w:bodyDiv w:val="1"/>
      <w:marLeft w:val="0"/>
      <w:marRight w:val="0"/>
      <w:marTop w:val="0"/>
      <w:marBottom w:val="0"/>
      <w:divBdr>
        <w:top w:val="none" w:sz="0" w:space="0" w:color="auto"/>
        <w:left w:val="none" w:sz="0" w:space="0" w:color="auto"/>
        <w:bottom w:val="none" w:sz="0" w:space="0" w:color="auto"/>
        <w:right w:val="none" w:sz="0" w:space="0" w:color="auto"/>
      </w:divBdr>
    </w:div>
    <w:div w:id="1026635468">
      <w:bodyDiv w:val="1"/>
      <w:marLeft w:val="0"/>
      <w:marRight w:val="0"/>
      <w:marTop w:val="0"/>
      <w:marBottom w:val="0"/>
      <w:divBdr>
        <w:top w:val="none" w:sz="0" w:space="0" w:color="auto"/>
        <w:left w:val="none" w:sz="0" w:space="0" w:color="auto"/>
        <w:bottom w:val="none" w:sz="0" w:space="0" w:color="auto"/>
        <w:right w:val="none" w:sz="0" w:space="0" w:color="auto"/>
      </w:divBdr>
    </w:div>
    <w:div w:id="1041903327">
      <w:bodyDiv w:val="1"/>
      <w:marLeft w:val="0"/>
      <w:marRight w:val="0"/>
      <w:marTop w:val="0"/>
      <w:marBottom w:val="0"/>
      <w:divBdr>
        <w:top w:val="none" w:sz="0" w:space="0" w:color="auto"/>
        <w:left w:val="none" w:sz="0" w:space="0" w:color="auto"/>
        <w:bottom w:val="none" w:sz="0" w:space="0" w:color="auto"/>
        <w:right w:val="none" w:sz="0" w:space="0" w:color="auto"/>
      </w:divBdr>
    </w:div>
    <w:div w:id="1043751082">
      <w:bodyDiv w:val="1"/>
      <w:marLeft w:val="0"/>
      <w:marRight w:val="0"/>
      <w:marTop w:val="0"/>
      <w:marBottom w:val="0"/>
      <w:divBdr>
        <w:top w:val="none" w:sz="0" w:space="0" w:color="auto"/>
        <w:left w:val="none" w:sz="0" w:space="0" w:color="auto"/>
        <w:bottom w:val="none" w:sz="0" w:space="0" w:color="auto"/>
        <w:right w:val="none" w:sz="0" w:space="0" w:color="auto"/>
      </w:divBdr>
    </w:div>
    <w:div w:id="1101493723">
      <w:bodyDiv w:val="1"/>
      <w:marLeft w:val="0"/>
      <w:marRight w:val="0"/>
      <w:marTop w:val="0"/>
      <w:marBottom w:val="0"/>
      <w:divBdr>
        <w:top w:val="none" w:sz="0" w:space="0" w:color="auto"/>
        <w:left w:val="none" w:sz="0" w:space="0" w:color="auto"/>
        <w:bottom w:val="none" w:sz="0" w:space="0" w:color="auto"/>
        <w:right w:val="none" w:sz="0" w:space="0" w:color="auto"/>
      </w:divBdr>
    </w:div>
    <w:div w:id="1129593713">
      <w:bodyDiv w:val="1"/>
      <w:marLeft w:val="0"/>
      <w:marRight w:val="0"/>
      <w:marTop w:val="0"/>
      <w:marBottom w:val="0"/>
      <w:divBdr>
        <w:top w:val="none" w:sz="0" w:space="0" w:color="auto"/>
        <w:left w:val="none" w:sz="0" w:space="0" w:color="auto"/>
        <w:bottom w:val="none" w:sz="0" w:space="0" w:color="auto"/>
        <w:right w:val="none" w:sz="0" w:space="0" w:color="auto"/>
      </w:divBdr>
    </w:div>
    <w:div w:id="1135948829">
      <w:bodyDiv w:val="1"/>
      <w:marLeft w:val="0"/>
      <w:marRight w:val="0"/>
      <w:marTop w:val="0"/>
      <w:marBottom w:val="0"/>
      <w:divBdr>
        <w:top w:val="none" w:sz="0" w:space="0" w:color="auto"/>
        <w:left w:val="none" w:sz="0" w:space="0" w:color="auto"/>
        <w:bottom w:val="none" w:sz="0" w:space="0" w:color="auto"/>
        <w:right w:val="none" w:sz="0" w:space="0" w:color="auto"/>
      </w:divBdr>
    </w:div>
    <w:div w:id="1137065829">
      <w:bodyDiv w:val="1"/>
      <w:marLeft w:val="0"/>
      <w:marRight w:val="0"/>
      <w:marTop w:val="0"/>
      <w:marBottom w:val="0"/>
      <w:divBdr>
        <w:top w:val="none" w:sz="0" w:space="0" w:color="auto"/>
        <w:left w:val="none" w:sz="0" w:space="0" w:color="auto"/>
        <w:bottom w:val="none" w:sz="0" w:space="0" w:color="auto"/>
        <w:right w:val="none" w:sz="0" w:space="0" w:color="auto"/>
      </w:divBdr>
    </w:div>
    <w:div w:id="1148134341">
      <w:bodyDiv w:val="1"/>
      <w:marLeft w:val="0"/>
      <w:marRight w:val="0"/>
      <w:marTop w:val="0"/>
      <w:marBottom w:val="0"/>
      <w:divBdr>
        <w:top w:val="none" w:sz="0" w:space="0" w:color="auto"/>
        <w:left w:val="none" w:sz="0" w:space="0" w:color="auto"/>
        <w:bottom w:val="none" w:sz="0" w:space="0" w:color="auto"/>
        <w:right w:val="none" w:sz="0" w:space="0" w:color="auto"/>
      </w:divBdr>
    </w:div>
    <w:div w:id="1185361940">
      <w:bodyDiv w:val="1"/>
      <w:marLeft w:val="0"/>
      <w:marRight w:val="0"/>
      <w:marTop w:val="0"/>
      <w:marBottom w:val="0"/>
      <w:divBdr>
        <w:top w:val="none" w:sz="0" w:space="0" w:color="auto"/>
        <w:left w:val="none" w:sz="0" w:space="0" w:color="auto"/>
        <w:bottom w:val="none" w:sz="0" w:space="0" w:color="auto"/>
        <w:right w:val="none" w:sz="0" w:space="0" w:color="auto"/>
      </w:divBdr>
    </w:div>
    <w:div w:id="1193759900">
      <w:bodyDiv w:val="1"/>
      <w:marLeft w:val="0"/>
      <w:marRight w:val="0"/>
      <w:marTop w:val="0"/>
      <w:marBottom w:val="0"/>
      <w:divBdr>
        <w:top w:val="none" w:sz="0" w:space="0" w:color="auto"/>
        <w:left w:val="none" w:sz="0" w:space="0" w:color="auto"/>
        <w:bottom w:val="none" w:sz="0" w:space="0" w:color="auto"/>
        <w:right w:val="none" w:sz="0" w:space="0" w:color="auto"/>
      </w:divBdr>
    </w:div>
    <w:div w:id="1205871447">
      <w:bodyDiv w:val="1"/>
      <w:marLeft w:val="0"/>
      <w:marRight w:val="0"/>
      <w:marTop w:val="0"/>
      <w:marBottom w:val="0"/>
      <w:divBdr>
        <w:top w:val="none" w:sz="0" w:space="0" w:color="auto"/>
        <w:left w:val="none" w:sz="0" w:space="0" w:color="auto"/>
        <w:bottom w:val="none" w:sz="0" w:space="0" w:color="auto"/>
        <w:right w:val="none" w:sz="0" w:space="0" w:color="auto"/>
      </w:divBdr>
    </w:div>
    <w:div w:id="1233544862">
      <w:bodyDiv w:val="1"/>
      <w:marLeft w:val="0"/>
      <w:marRight w:val="0"/>
      <w:marTop w:val="0"/>
      <w:marBottom w:val="0"/>
      <w:divBdr>
        <w:top w:val="none" w:sz="0" w:space="0" w:color="auto"/>
        <w:left w:val="none" w:sz="0" w:space="0" w:color="auto"/>
        <w:bottom w:val="none" w:sz="0" w:space="0" w:color="auto"/>
        <w:right w:val="none" w:sz="0" w:space="0" w:color="auto"/>
      </w:divBdr>
      <w:divsChild>
        <w:div w:id="1602448153">
          <w:marLeft w:val="0"/>
          <w:marRight w:val="0"/>
          <w:marTop w:val="0"/>
          <w:marBottom w:val="225"/>
          <w:divBdr>
            <w:top w:val="none" w:sz="0" w:space="0" w:color="auto"/>
            <w:left w:val="none" w:sz="0" w:space="0" w:color="auto"/>
            <w:bottom w:val="none" w:sz="0" w:space="0" w:color="auto"/>
            <w:right w:val="none" w:sz="0" w:space="0" w:color="auto"/>
          </w:divBdr>
        </w:div>
        <w:div w:id="1064907615">
          <w:marLeft w:val="0"/>
          <w:marRight w:val="0"/>
          <w:marTop w:val="0"/>
          <w:marBottom w:val="225"/>
          <w:divBdr>
            <w:top w:val="none" w:sz="0" w:space="0" w:color="auto"/>
            <w:left w:val="none" w:sz="0" w:space="0" w:color="auto"/>
            <w:bottom w:val="none" w:sz="0" w:space="0" w:color="auto"/>
            <w:right w:val="none" w:sz="0" w:space="0" w:color="auto"/>
          </w:divBdr>
        </w:div>
      </w:divsChild>
    </w:div>
    <w:div w:id="1247152051">
      <w:bodyDiv w:val="1"/>
      <w:marLeft w:val="0"/>
      <w:marRight w:val="0"/>
      <w:marTop w:val="0"/>
      <w:marBottom w:val="0"/>
      <w:divBdr>
        <w:top w:val="none" w:sz="0" w:space="0" w:color="auto"/>
        <w:left w:val="none" w:sz="0" w:space="0" w:color="auto"/>
        <w:bottom w:val="none" w:sz="0" w:space="0" w:color="auto"/>
        <w:right w:val="none" w:sz="0" w:space="0" w:color="auto"/>
      </w:divBdr>
    </w:div>
    <w:div w:id="1252272380">
      <w:bodyDiv w:val="1"/>
      <w:marLeft w:val="0"/>
      <w:marRight w:val="0"/>
      <w:marTop w:val="0"/>
      <w:marBottom w:val="0"/>
      <w:divBdr>
        <w:top w:val="none" w:sz="0" w:space="0" w:color="auto"/>
        <w:left w:val="none" w:sz="0" w:space="0" w:color="auto"/>
        <w:bottom w:val="none" w:sz="0" w:space="0" w:color="auto"/>
        <w:right w:val="none" w:sz="0" w:space="0" w:color="auto"/>
      </w:divBdr>
    </w:div>
    <w:div w:id="1255436621">
      <w:bodyDiv w:val="1"/>
      <w:marLeft w:val="0"/>
      <w:marRight w:val="0"/>
      <w:marTop w:val="0"/>
      <w:marBottom w:val="0"/>
      <w:divBdr>
        <w:top w:val="none" w:sz="0" w:space="0" w:color="auto"/>
        <w:left w:val="none" w:sz="0" w:space="0" w:color="auto"/>
        <w:bottom w:val="none" w:sz="0" w:space="0" w:color="auto"/>
        <w:right w:val="none" w:sz="0" w:space="0" w:color="auto"/>
      </w:divBdr>
      <w:divsChild>
        <w:div w:id="1076318349">
          <w:marLeft w:val="0"/>
          <w:marRight w:val="0"/>
          <w:marTop w:val="0"/>
          <w:marBottom w:val="225"/>
          <w:divBdr>
            <w:top w:val="none" w:sz="0" w:space="0" w:color="auto"/>
            <w:left w:val="none" w:sz="0" w:space="0" w:color="auto"/>
            <w:bottom w:val="none" w:sz="0" w:space="0" w:color="auto"/>
            <w:right w:val="none" w:sz="0" w:space="0" w:color="auto"/>
          </w:divBdr>
        </w:div>
        <w:div w:id="1242060024">
          <w:marLeft w:val="0"/>
          <w:marRight w:val="0"/>
          <w:marTop w:val="0"/>
          <w:marBottom w:val="225"/>
          <w:divBdr>
            <w:top w:val="none" w:sz="0" w:space="0" w:color="auto"/>
            <w:left w:val="none" w:sz="0" w:space="0" w:color="auto"/>
            <w:bottom w:val="none" w:sz="0" w:space="0" w:color="auto"/>
            <w:right w:val="none" w:sz="0" w:space="0" w:color="auto"/>
          </w:divBdr>
        </w:div>
      </w:divsChild>
    </w:div>
    <w:div w:id="1268848334">
      <w:bodyDiv w:val="1"/>
      <w:marLeft w:val="0"/>
      <w:marRight w:val="0"/>
      <w:marTop w:val="0"/>
      <w:marBottom w:val="0"/>
      <w:divBdr>
        <w:top w:val="none" w:sz="0" w:space="0" w:color="auto"/>
        <w:left w:val="none" w:sz="0" w:space="0" w:color="auto"/>
        <w:bottom w:val="none" w:sz="0" w:space="0" w:color="auto"/>
        <w:right w:val="none" w:sz="0" w:space="0" w:color="auto"/>
      </w:divBdr>
    </w:div>
    <w:div w:id="1287393310">
      <w:bodyDiv w:val="1"/>
      <w:marLeft w:val="0"/>
      <w:marRight w:val="0"/>
      <w:marTop w:val="0"/>
      <w:marBottom w:val="0"/>
      <w:divBdr>
        <w:top w:val="none" w:sz="0" w:space="0" w:color="auto"/>
        <w:left w:val="none" w:sz="0" w:space="0" w:color="auto"/>
        <w:bottom w:val="none" w:sz="0" w:space="0" w:color="auto"/>
        <w:right w:val="none" w:sz="0" w:space="0" w:color="auto"/>
      </w:divBdr>
    </w:div>
    <w:div w:id="1348870571">
      <w:bodyDiv w:val="1"/>
      <w:marLeft w:val="0"/>
      <w:marRight w:val="0"/>
      <w:marTop w:val="0"/>
      <w:marBottom w:val="0"/>
      <w:divBdr>
        <w:top w:val="none" w:sz="0" w:space="0" w:color="auto"/>
        <w:left w:val="none" w:sz="0" w:space="0" w:color="auto"/>
        <w:bottom w:val="none" w:sz="0" w:space="0" w:color="auto"/>
        <w:right w:val="none" w:sz="0" w:space="0" w:color="auto"/>
      </w:divBdr>
    </w:div>
    <w:div w:id="1378360050">
      <w:bodyDiv w:val="1"/>
      <w:marLeft w:val="0"/>
      <w:marRight w:val="0"/>
      <w:marTop w:val="0"/>
      <w:marBottom w:val="0"/>
      <w:divBdr>
        <w:top w:val="none" w:sz="0" w:space="0" w:color="auto"/>
        <w:left w:val="none" w:sz="0" w:space="0" w:color="auto"/>
        <w:bottom w:val="none" w:sz="0" w:space="0" w:color="auto"/>
        <w:right w:val="none" w:sz="0" w:space="0" w:color="auto"/>
      </w:divBdr>
    </w:div>
    <w:div w:id="1380202978">
      <w:bodyDiv w:val="1"/>
      <w:marLeft w:val="0"/>
      <w:marRight w:val="0"/>
      <w:marTop w:val="0"/>
      <w:marBottom w:val="0"/>
      <w:divBdr>
        <w:top w:val="none" w:sz="0" w:space="0" w:color="auto"/>
        <w:left w:val="none" w:sz="0" w:space="0" w:color="auto"/>
        <w:bottom w:val="none" w:sz="0" w:space="0" w:color="auto"/>
        <w:right w:val="none" w:sz="0" w:space="0" w:color="auto"/>
      </w:divBdr>
    </w:div>
    <w:div w:id="1398210953">
      <w:bodyDiv w:val="1"/>
      <w:marLeft w:val="0"/>
      <w:marRight w:val="0"/>
      <w:marTop w:val="0"/>
      <w:marBottom w:val="0"/>
      <w:divBdr>
        <w:top w:val="none" w:sz="0" w:space="0" w:color="auto"/>
        <w:left w:val="none" w:sz="0" w:space="0" w:color="auto"/>
        <w:bottom w:val="none" w:sz="0" w:space="0" w:color="auto"/>
        <w:right w:val="none" w:sz="0" w:space="0" w:color="auto"/>
      </w:divBdr>
    </w:div>
    <w:div w:id="1440099338">
      <w:bodyDiv w:val="1"/>
      <w:marLeft w:val="0"/>
      <w:marRight w:val="0"/>
      <w:marTop w:val="0"/>
      <w:marBottom w:val="0"/>
      <w:divBdr>
        <w:top w:val="none" w:sz="0" w:space="0" w:color="auto"/>
        <w:left w:val="none" w:sz="0" w:space="0" w:color="auto"/>
        <w:bottom w:val="none" w:sz="0" w:space="0" w:color="auto"/>
        <w:right w:val="none" w:sz="0" w:space="0" w:color="auto"/>
      </w:divBdr>
    </w:div>
    <w:div w:id="1462965812">
      <w:bodyDiv w:val="1"/>
      <w:marLeft w:val="0"/>
      <w:marRight w:val="0"/>
      <w:marTop w:val="0"/>
      <w:marBottom w:val="0"/>
      <w:divBdr>
        <w:top w:val="none" w:sz="0" w:space="0" w:color="auto"/>
        <w:left w:val="none" w:sz="0" w:space="0" w:color="auto"/>
        <w:bottom w:val="none" w:sz="0" w:space="0" w:color="auto"/>
        <w:right w:val="none" w:sz="0" w:space="0" w:color="auto"/>
      </w:divBdr>
    </w:div>
    <w:div w:id="1468232504">
      <w:bodyDiv w:val="1"/>
      <w:marLeft w:val="0"/>
      <w:marRight w:val="0"/>
      <w:marTop w:val="0"/>
      <w:marBottom w:val="0"/>
      <w:divBdr>
        <w:top w:val="none" w:sz="0" w:space="0" w:color="auto"/>
        <w:left w:val="none" w:sz="0" w:space="0" w:color="auto"/>
        <w:bottom w:val="none" w:sz="0" w:space="0" w:color="auto"/>
        <w:right w:val="none" w:sz="0" w:space="0" w:color="auto"/>
      </w:divBdr>
    </w:div>
    <w:div w:id="1519346983">
      <w:bodyDiv w:val="1"/>
      <w:marLeft w:val="0"/>
      <w:marRight w:val="0"/>
      <w:marTop w:val="0"/>
      <w:marBottom w:val="0"/>
      <w:divBdr>
        <w:top w:val="none" w:sz="0" w:space="0" w:color="auto"/>
        <w:left w:val="none" w:sz="0" w:space="0" w:color="auto"/>
        <w:bottom w:val="none" w:sz="0" w:space="0" w:color="auto"/>
        <w:right w:val="none" w:sz="0" w:space="0" w:color="auto"/>
      </w:divBdr>
    </w:div>
    <w:div w:id="1528566076">
      <w:bodyDiv w:val="1"/>
      <w:marLeft w:val="0"/>
      <w:marRight w:val="0"/>
      <w:marTop w:val="0"/>
      <w:marBottom w:val="0"/>
      <w:divBdr>
        <w:top w:val="none" w:sz="0" w:space="0" w:color="auto"/>
        <w:left w:val="none" w:sz="0" w:space="0" w:color="auto"/>
        <w:bottom w:val="none" w:sz="0" w:space="0" w:color="auto"/>
        <w:right w:val="none" w:sz="0" w:space="0" w:color="auto"/>
      </w:divBdr>
    </w:div>
    <w:div w:id="1533565885">
      <w:bodyDiv w:val="1"/>
      <w:marLeft w:val="0"/>
      <w:marRight w:val="0"/>
      <w:marTop w:val="0"/>
      <w:marBottom w:val="0"/>
      <w:divBdr>
        <w:top w:val="none" w:sz="0" w:space="0" w:color="auto"/>
        <w:left w:val="none" w:sz="0" w:space="0" w:color="auto"/>
        <w:bottom w:val="none" w:sz="0" w:space="0" w:color="auto"/>
        <w:right w:val="none" w:sz="0" w:space="0" w:color="auto"/>
      </w:divBdr>
    </w:div>
    <w:div w:id="1543131701">
      <w:bodyDiv w:val="1"/>
      <w:marLeft w:val="0"/>
      <w:marRight w:val="0"/>
      <w:marTop w:val="0"/>
      <w:marBottom w:val="0"/>
      <w:divBdr>
        <w:top w:val="none" w:sz="0" w:space="0" w:color="auto"/>
        <w:left w:val="none" w:sz="0" w:space="0" w:color="auto"/>
        <w:bottom w:val="none" w:sz="0" w:space="0" w:color="auto"/>
        <w:right w:val="none" w:sz="0" w:space="0" w:color="auto"/>
      </w:divBdr>
    </w:div>
    <w:div w:id="1544319427">
      <w:bodyDiv w:val="1"/>
      <w:marLeft w:val="0"/>
      <w:marRight w:val="0"/>
      <w:marTop w:val="0"/>
      <w:marBottom w:val="0"/>
      <w:divBdr>
        <w:top w:val="none" w:sz="0" w:space="0" w:color="auto"/>
        <w:left w:val="none" w:sz="0" w:space="0" w:color="auto"/>
        <w:bottom w:val="none" w:sz="0" w:space="0" w:color="auto"/>
        <w:right w:val="none" w:sz="0" w:space="0" w:color="auto"/>
      </w:divBdr>
    </w:div>
    <w:div w:id="1572764574">
      <w:bodyDiv w:val="1"/>
      <w:marLeft w:val="0"/>
      <w:marRight w:val="0"/>
      <w:marTop w:val="0"/>
      <w:marBottom w:val="0"/>
      <w:divBdr>
        <w:top w:val="none" w:sz="0" w:space="0" w:color="auto"/>
        <w:left w:val="none" w:sz="0" w:space="0" w:color="auto"/>
        <w:bottom w:val="none" w:sz="0" w:space="0" w:color="auto"/>
        <w:right w:val="none" w:sz="0" w:space="0" w:color="auto"/>
      </w:divBdr>
    </w:div>
    <w:div w:id="1575628515">
      <w:bodyDiv w:val="1"/>
      <w:marLeft w:val="0"/>
      <w:marRight w:val="0"/>
      <w:marTop w:val="0"/>
      <w:marBottom w:val="0"/>
      <w:divBdr>
        <w:top w:val="none" w:sz="0" w:space="0" w:color="auto"/>
        <w:left w:val="none" w:sz="0" w:space="0" w:color="auto"/>
        <w:bottom w:val="none" w:sz="0" w:space="0" w:color="auto"/>
        <w:right w:val="none" w:sz="0" w:space="0" w:color="auto"/>
      </w:divBdr>
    </w:div>
    <w:div w:id="1610896084">
      <w:bodyDiv w:val="1"/>
      <w:marLeft w:val="0"/>
      <w:marRight w:val="0"/>
      <w:marTop w:val="0"/>
      <w:marBottom w:val="0"/>
      <w:divBdr>
        <w:top w:val="none" w:sz="0" w:space="0" w:color="auto"/>
        <w:left w:val="none" w:sz="0" w:space="0" w:color="auto"/>
        <w:bottom w:val="none" w:sz="0" w:space="0" w:color="auto"/>
        <w:right w:val="none" w:sz="0" w:space="0" w:color="auto"/>
      </w:divBdr>
    </w:div>
    <w:div w:id="1632514502">
      <w:bodyDiv w:val="1"/>
      <w:marLeft w:val="0"/>
      <w:marRight w:val="0"/>
      <w:marTop w:val="0"/>
      <w:marBottom w:val="0"/>
      <w:divBdr>
        <w:top w:val="none" w:sz="0" w:space="0" w:color="auto"/>
        <w:left w:val="none" w:sz="0" w:space="0" w:color="auto"/>
        <w:bottom w:val="none" w:sz="0" w:space="0" w:color="auto"/>
        <w:right w:val="none" w:sz="0" w:space="0" w:color="auto"/>
      </w:divBdr>
    </w:div>
    <w:div w:id="1651710570">
      <w:bodyDiv w:val="1"/>
      <w:marLeft w:val="0"/>
      <w:marRight w:val="0"/>
      <w:marTop w:val="0"/>
      <w:marBottom w:val="0"/>
      <w:divBdr>
        <w:top w:val="none" w:sz="0" w:space="0" w:color="auto"/>
        <w:left w:val="none" w:sz="0" w:space="0" w:color="auto"/>
        <w:bottom w:val="none" w:sz="0" w:space="0" w:color="auto"/>
        <w:right w:val="none" w:sz="0" w:space="0" w:color="auto"/>
      </w:divBdr>
    </w:div>
    <w:div w:id="1669596719">
      <w:bodyDiv w:val="1"/>
      <w:marLeft w:val="0"/>
      <w:marRight w:val="0"/>
      <w:marTop w:val="0"/>
      <w:marBottom w:val="0"/>
      <w:divBdr>
        <w:top w:val="none" w:sz="0" w:space="0" w:color="auto"/>
        <w:left w:val="none" w:sz="0" w:space="0" w:color="auto"/>
        <w:bottom w:val="none" w:sz="0" w:space="0" w:color="auto"/>
        <w:right w:val="none" w:sz="0" w:space="0" w:color="auto"/>
      </w:divBdr>
    </w:div>
    <w:div w:id="1677463365">
      <w:bodyDiv w:val="1"/>
      <w:marLeft w:val="0"/>
      <w:marRight w:val="0"/>
      <w:marTop w:val="0"/>
      <w:marBottom w:val="0"/>
      <w:divBdr>
        <w:top w:val="none" w:sz="0" w:space="0" w:color="auto"/>
        <w:left w:val="none" w:sz="0" w:space="0" w:color="auto"/>
        <w:bottom w:val="none" w:sz="0" w:space="0" w:color="auto"/>
        <w:right w:val="none" w:sz="0" w:space="0" w:color="auto"/>
      </w:divBdr>
    </w:div>
    <w:div w:id="1679968072">
      <w:bodyDiv w:val="1"/>
      <w:marLeft w:val="0"/>
      <w:marRight w:val="0"/>
      <w:marTop w:val="0"/>
      <w:marBottom w:val="0"/>
      <w:divBdr>
        <w:top w:val="none" w:sz="0" w:space="0" w:color="auto"/>
        <w:left w:val="none" w:sz="0" w:space="0" w:color="auto"/>
        <w:bottom w:val="none" w:sz="0" w:space="0" w:color="auto"/>
        <w:right w:val="none" w:sz="0" w:space="0" w:color="auto"/>
      </w:divBdr>
    </w:div>
    <w:div w:id="1715302702">
      <w:bodyDiv w:val="1"/>
      <w:marLeft w:val="0"/>
      <w:marRight w:val="0"/>
      <w:marTop w:val="0"/>
      <w:marBottom w:val="0"/>
      <w:divBdr>
        <w:top w:val="none" w:sz="0" w:space="0" w:color="auto"/>
        <w:left w:val="none" w:sz="0" w:space="0" w:color="auto"/>
        <w:bottom w:val="none" w:sz="0" w:space="0" w:color="auto"/>
        <w:right w:val="none" w:sz="0" w:space="0" w:color="auto"/>
      </w:divBdr>
    </w:div>
    <w:div w:id="1732658330">
      <w:bodyDiv w:val="1"/>
      <w:marLeft w:val="0"/>
      <w:marRight w:val="0"/>
      <w:marTop w:val="0"/>
      <w:marBottom w:val="0"/>
      <w:divBdr>
        <w:top w:val="none" w:sz="0" w:space="0" w:color="auto"/>
        <w:left w:val="none" w:sz="0" w:space="0" w:color="auto"/>
        <w:bottom w:val="none" w:sz="0" w:space="0" w:color="auto"/>
        <w:right w:val="none" w:sz="0" w:space="0" w:color="auto"/>
      </w:divBdr>
    </w:div>
    <w:div w:id="1736200985">
      <w:bodyDiv w:val="1"/>
      <w:marLeft w:val="0"/>
      <w:marRight w:val="0"/>
      <w:marTop w:val="0"/>
      <w:marBottom w:val="0"/>
      <w:divBdr>
        <w:top w:val="none" w:sz="0" w:space="0" w:color="auto"/>
        <w:left w:val="none" w:sz="0" w:space="0" w:color="auto"/>
        <w:bottom w:val="none" w:sz="0" w:space="0" w:color="auto"/>
        <w:right w:val="none" w:sz="0" w:space="0" w:color="auto"/>
      </w:divBdr>
    </w:div>
    <w:div w:id="1737819565">
      <w:bodyDiv w:val="1"/>
      <w:marLeft w:val="0"/>
      <w:marRight w:val="0"/>
      <w:marTop w:val="0"/>
      <w:marBottom w:val="0"/>
      <w:divBdr>
        <w:top w:val="none" w:sz="0" w:space="0" w:color="auto"/>
        <w:left w:val="none" w:sz="0" w:space="0" w:color="auto"/>
        <w:bottom w:val="none" w:sz="0" w:space="0" w:color="auto"/>
        <w:right w:val="none" w:sz="0" w:space="0" w:color="auto"/>
      </w:divBdr>
    </w:div>
    <w:div w:id="1780223614">
      <w:bodyDiv w:val="1"/>
      <w:marLeft w:val="0"/>
      <w:marRight w:val="0"/>
      <w:marTop w:val="0"/>
      <w:marBottom w:val="0"/>
      <w:divBdr>
        <w:top w:val="none" w:sz="0" w:space="0" w:color="auto"/>
        <w:left w:val="none" w:sz="0" w:space="0" w:color="auto"/>
        <w:bottom w:val="none" w:sz="0" w:space="0" w:color="auto"/>
        <w:right w:val="none" w:sz="0" w:space="0" w:color="auto"/>
      </w:divBdr>
    </w:div>
    <w:div w:id="1798717320">
      <w:bodyDiv w:val="1"/>
      <w:marLeft w:val="0"/>
      <w:marRight w:val="0"/>
      <w:marTop w:val="0"/>
      <w:marBottom w:val="0"/>
      <w:divBdr>
        <w:top w:val="none" w:sz="0" w:space="0" w:color="auto"/>
        <w:left w:val="none" w:sz="0" w:space="0" w:color="auto"/>
        <w:bottom w:val="none" w:sz="0" w:space="0" w:color="auto"/>
        <w:right w:val="none" w:sz="0" w:space="0" w:color="auto"/>
      </w:divBdr>
    </w:div>
    <w:div w:id="1805386054">
      <w:bodyDiv w:val="1"/>
      <w:marLeft w:val="0"/>
      <w:marRight w:val="0"/>
      <w:marTop w:val="0"/>
      <w:marBottom w:val="0"/>
      <w:divBdr>
        <w:top w:val="none" w:sz="0" w:space="0" w:color="auto"/>
        <w:left w:val="none" w:sz="0" w:space="0" w:color="auto"/>
        <w:bottom w:val="none" w:sz="0" w:space="0" w:color="auto"/>
        <w:right w:val="none" w:sz="0" w:space="0" w:color="auto"/>
      </w:divBdr>
    </w:div>
    <w:div w:id="1812018219">
      <w:bodyDiv w:val="1"/>
      <w:marLeft w:val="0"/>
      <w:marRight w:val="0"/>
      <w:marTop w:val="0"/>
      <w:marBottom w:val="0"/>
      <w:divBdr>
        <w:top w:val="none" w:sz="0" w:space="0" w:color="auto"/>
        <w:left w:val="none" w:sz="0" w:space="0" w:color="auto"/>
        <w:bottom w:val="none" w:sz="0" w:space="0" w:color="auto"/>
        <w:right w:val="none" w:sz="0" w:space="0" w:color="auto"/>
      </w:divBdr>
    </w:div>
    <w:div w:id="1819951369">
      <w:bodyDiv w:val="1"/>
      <w:marLeft w:val="0"/>
      <w:marRight w:val="0"/>
      <w:marTop w:val="0"/>
      <w:marBottom w:val="0"/>
      <w:divBdr>
        <w:top w:val="none" w:sz="0" w:space="0" w:color="auto"/>
        <w:left w:val="none" w:sz="0" w:space="0" w:color="auto"/>
        <w:bottom w:val="none" w:sz="0" w:space="0" w:color="auto"/>
        <w:right w:val="none" w:sz="0" w:space="0" w:color="auto"/>
      </w:divBdr>
    </w:div>
    <w:div w:id="1821726047">
      <w:bodyDiv w:val="1"/>
      <w:marLeft w:val="0"/>
      <w:marRight w:val="0"/>
      <w:marTop w:val="0"/>
      <w:marBottom w:val="0"/>
      <w:divBdr>
        <w:top w:val="none" w:sz="0" w:space="0" w:color="auto"/>
        <w:left w:val="none" w:sz="0" w:space="0" w:color="auto"/>
        <w:bottom w:val="none" w:sz="0" w:space="0" w:color="auto"/>
        <w:right w:val="none" w:sz="0" w:space="0" w:color="auto"/>
      </w:divBdr>
    </w:div>
    <w:div w:id="1844588451">
      <w:bodyDiv w:val="1"/>
      <w:marLeft w:val="0"/>
      <w:marRight w:val="0"/>
      <w:marTop w:val="0"/>
      <w:marBottom w:val="0"/>
      <w:divBdr>
        <w:top w:val="none" w:sz="0" w:space="0" w:color="auto"/>
        <w:left w:val="none" w:sz="0" w:space="0" w:color="auto"/>
        <w:bottom w:val="none" w:sz="0" w:space="0" w:color="auto"/>
        <w:right w:val="none" w:sz="0" w:space="0" w:color="auto"/>
      </w:divBdr>
    </w:div>
    <w:div w:id="1849127539">
      <w:bodyDiv w:val="1"/>
      <w:marLeft w:val="0"/>
      <w:marRight w:val="0"/>
      <w:marTop w:val="0"/>
      <w:marBottom w:val="0"/>
      <w:divBdr>
        <w:top w:val="none" w:sz="0" w:space="0" w:color="auto"/>
        <w:left w:val="none" w:sz="0" w:space="0" w:color="auto"/>
        <w:bottom w:val="none" w:sz="0" w:space="0" w:color="auto"/>
        <w:right w:val="none" w:sz="0" w:space="0" w:color="auto"/>
      </w:divBdr>
    </w:div>
    <w:div w:id="1878421199">
      <w:bodyDiv w:val="1"/>
      <w:marLeft w:val="0"/>
      <w:marRight w:val="0"/>
      <w:marTop w:val="0"/>
      <w:marBottom w:val="0"/>
      <w:divBdr>
        <w:top w:val="none" w:sz="0" w:space="0" w:color="auto"/>
        <w:left w:val="none" w:sz="0" w:space="0" w:color="auto"/>
        <w:bottom w:val="none" w:sz="0" w:space="0" w:color="auto"/>
        <w:right w:val="none" w:sz="0" w:space="0" w:color="auto"/>
      </w:divBdr>
    </w:div>
    <w:div w:id="1880894744">
      <w:bodyDiv w:val="1"/>
      <w:marLeft w:val="0"/>
      <w:marRight w:val="0"/>
      <w:marTop w:val="0"/>
      <w:marBottom w:val="0"/>
      <w:divBdr>
        <w:top w:val="none" w:sz="0" w:space="0" w:color="auto"/>
        <w:left w:val="none" w:sz="0" w:space="0" w:color="auto"/>
        <w:bottom w:val="none" w:sz="0" w:space="0" w:color="auto"/>
        <w:right w:val="none" w:sz="0" w:space="0" w:color="auto"/>
      </w:divBdr>
    </w:div>
    <w:div w:id="1895313895">
      <w:bodyDiv w:val="1"/>
      <w:marLeft w:val="0"/>
      <w:marRight w:val="0"/>
      <w:marTop w:val="0"/>
      <w:marBottom w:val="0"/>
      <w:divBdr>
        <w:top w:val="none" w:sz="0" w:space="0" w:color="auto"/>
        <w:left w:val="none" w:sz="0" w:space="0" w:color="auto"/>
        <w:bottom w:val="none" w:sz="0" w:space="0" w:color="auto"/>
        <w:right w:val="none" w:sz="0" w:space="0" w:color="auto"/>
      </w:divBdr>
    </w:div>
    <w:div w:id="1903439340">
      <w:bodyDiv w:val="1"/>
      <w:marLeft w:val="0"/>
      <w:marRight w:val="0"/>
      <w:marTop w:val="0"/>
      <w:marBottom w:val="0"/>
      <w:divBdr>
        <w:top w:val="none" w:sz="0" w:space="0" w:color="auto"/>
        <w:left w:val="none" w:sz="0" w:space="0" w:color="auto"/>
        <w:bottom w:val="none" w:sz="0" w:space="0" w:color="auto"/>
        <w:right w:val="none" w:sz="0" w:space="0" w:color="auto"/>
      </w:divBdr>
    </w:div>
    <w:div w:id="1909071058">
      <w:bodyDiv w:val="1"/>
      <w:marLeft w:val="0"/>
      <w:marRight w:val="0"/>
      <w:marTop w:val="0"/>
      <w:marBottom w:val="0"/>
      <w:divBdr>
        <w:top w:val="none" w:sz="0" w:space="0" w:color="auto"/>
        <w:left w:val="none" w:sz="0" w:space="0" w:color="auto"/>
        <w:bottom w:val="none" w:sz="0" w:space="0" w:color="auto"/>
        <w:right w:val="none" w:sz="0" w:space="0" w:color="auto"/>
      </w:divBdr>
    </w:div>
    <w:div w:id="1927112989">
      <w:bodyDiv w:val="1"/>
      <w:marLeft w:val="0"/>
      <w:marRight w:val="0"/>
      <w:marTop w:val="0"/>
      <w:marBottom w:val="0"/>
      <w:divBdr>
        <w:top w:val="none" w:sz="0" w:space="0" w:color="auto"/>
        <w:left w:val="none" w:sz="0" w:space="0" w:color="auto"/>
        <w:bottom w:val="none" w:sz="0" w:space="0" w:color="auto"/>
        <w:right w:val="none" w:sz="0" w:space="0" w:color="auto"/>
      </w:divBdr>
    </w:div>
    <w:div w:id="1947420292">
      <w:bodyDiv w:val="1"/>
      <w:marLeft w:val="0"/>
      <w:marRight w:val="0"/>
      <w:marTop w:val="0"/>
      <w:marBottom w:val="0"/>
      <w:divBdr>
        <w:top w:val="none" w:sz="0" w:space="0" w:color="auto"/>
        <w:left w:val="none" w:sz="0" w:space="0" w:color="auto"/>
        <w:bottom w:val="none" w:sz="0" w:space="0" w:color="auto"/>
        <w:right w:val="none" w:sz="0" w:space="0" w:color="auto"/>
      </w:divBdr>
    </w:div>
    <w:div w:id="1950618671">
      <w:bodyDiv w:val="1"/>
      <w:marLeft w:val="0"/>
      <w:marRight w:val="0"/>
      <w:marTop w:val="0"/>
      <w:marBottom w:val="0"/>
      <w:divBdr>
        <w:top w:val="none" w:sz="0" w:space="0" w:color="auto"/>
        <w:left w:val="none" w:sz="0" w:space="0" w:color="auto"/>
        <w:bottom w:val="none" w:sz="0" w:space="0" w:color="auto"/>
        <w:right w:val="none" w:sz="0" w:space="0" w:color="auto"/>
      </w:divBdr>
    </w:div>
    <w:div w:id="1965840563">
      <w:bodyDiv w:val="1"/>
      <w:marLeft w:val="0"/>
      <w:marRight w:val="0"/>
      <w:marTop w:val="0"/>
      <w:marBottom w:val="0"/>
      <w:divBdr>
        <w:top w:val="none" w:sz="0" w:space="0" w:color="auto"/>
        <w:left w:val="none" w:sz="0" w:space="0" w:color="auto"/>
        <w:bottom w:val="none" w:sz="0" w:space="0" w:color="auto"/>
        <w:right w:val="none" w:sz="0" w:space="0" w:color="auto"/>
      </w:divBdr>
      <w:divsChild>
        <w:div w:id="1219366388">
          <w:marLeft w:val="0"/>
          <w:marRight w:val="0"/>
          <w:marTop w:val="0"/>
          <w:marBottom w:val="0"/>
          <w:divBdr>
            <w:top w:val="none" w:sz="0" w:space="0" w:color="auto"/>
            <w:left w:val="none" w:sz="0" w:space="0" w:color="auto"/>
            <w:bottom w:val="none" w:sz="0" w:space="0" w:color="auto"/>
            <w:right w:val="none" w:sz="0" w:space="0" w:color="auto"/>
          </w:divBdr>
        </w:div>
        <w:div w:id="1630938259">
          <w:marLeft w:val="0"/>
          <w:marRight w:val="0"/>
          <w:marTop w:val="0"/>
          <w:marBottom w:val="0"/>
          <w:divBdr>
            <w:top w:val="none" w:sz="0" w:space="0" w:color="auto"/>
            <w:left w:val="none" w:sz="0" w:space="0" w:color="auto"/>
            <w:bottom w:val="none" w:sz="0" w:space="0" w:color="auto"/>
            <w:right w:val="none" w:sz="0" w:space="0" w:color="auto"/>
          </w:divBdr>
        </w:div>
        <w:div w:id="491679929">
          <w:marLeft w:val="0"/>
          <w:marRight w:val="0"/>
          <w:marTop w:val="0"/>
          <w:marBottom w:val="0"/>
          <w:divBdr>
            <w:top w:val="none" w:sz="0" w:space="0" w:color="auto"/>
            <w:left w:val="none" w:sz="0" w:space="0" w:color="auto"/>
            <w:bottom w:val="none" w:sz="0" w:space="0" w:color="auto"/>
            <w:right w:val="none" w:sz="0" w:space="0" w:color="auto"/>
          </w:divBdr>
        </w:div>
        <w:div w:id="261838353">
          <w:marLeft w:val="0"/>
          <w:marRight w:val="0"/>
          <w:marTop w:val="0"/>
          <w:marBottom w:val="0"/>
          <w:divBdr>
            <w:top w:val="none" w:sz="0" w:space="0" w:color="auto"/>
            <w:left w:val="none" w:sz="0" w:space="0" w:color="auto"/>
            <w:bottom w:val="none" w:sz="0" w:space="0" w:color="auto"/>
            <w:right w:val="none" w:sz="0" w:space="0" w:color="auto"/>
          </w:divBdr>
        </w:div>
        <w:div w:id="1524586286">
          <w:marLeft w:val="0"/>
          <w:marRight w:val="0"/>
          <w:marTop w:val="0"/>
          <w:marBottom w:val="0"/>
          <w:divBdr>
            <w:top w:val="none" w:sz="0" w:space="0" w:color="auto"/>
            <w:left w:val="none" w:sz="0" w:space="0" w:color="auto"/>
            <w:bottom w:val="none" w:sz="0" w:space="0" w:color="auto"/>
            <w:right w:val="none" w:sz="0" w:space="0" w:color="auto"/>
          </w:divBdr>
        </w:div>
        <w:div w:id="256836950">
          <w:marLeft w:val="0"/>
          <w:marRight w:val="0"/>
          <w:marTop w:val="0"/>
          <w:marBottom w:val="0"/>
          <w:divBdr>
            <w:top w:val="none" w:sz="0" w:space="0" w:color="auto"/>
            <w:left w:val="none" w:sz="0" w:space="0" w:color="auto"/>
            <w:bottom w:val="none" w:sz="0" w:space="0" w:color="auto"/>
            <w:right w:val="none" w:sz="0" w:space="0" w:color="auto"/>
          </w:divBdr>
        </w:div>
        <w:div w:id="937759703">
          <w:marLeft w:val="0"/>
          <w:marRight w:val="0"/>
          <w:marTop w:val="0"/>
          <w:marBottom w:val="0"/>
          <w:divBdr>
            <w:top w:val="none" w:sz="0" w:space="0" w:color="auto"/>
            <w:left w:val="none" w:sz="0" w:space="0" w:color="auto"/>
            <w:bottom w:val="none" w:sz="0" w:space="0" w:color="auto"/>
            <w:right w:val="none" w:sz="0" w:space="0" w:color="auto"/>
          </w:divBdr>
        </w:div>
        <w:div w:id="778334709">
          <w:marLeft w:val="0"/>
          <w:marRight w:val="0"/>
          <w:marTop w:val="0"/>
          <w:marBottom w:val="0"/>
          <w:divBdr>
            <w:top w:val="none" w:sz="0" w:space="0" w:color="auto"/>
            <w:left w:val="none" w:sz="0" w:space="0" w:color="auto"/>
            <w:bottom w:val="none" w:sz="0" w:space="0" w:color="auto"/>
            <w:right w:val="none" w:sz="0" w:space="0" w:color="auto"/>
          </w:divBdr>
        </w:div>
        <w:div w:id="2103138352">
          <w:marLeft w:val="0"/>
          <w:marRight w:val="0"/>
          <w:marTop w:val="0"/>
          <w:marBottom w:val="0"/>
          <w:divBdr>
            <w:top w:val="none" w:sz="0" w:space="0" w:color="auto"/>
            <w:left w:val="none" w:sz="0" w:space="0" w:color="auto"/>
            <w:bottom w:val="none" w:sz="0" w:space="0" w:color="auto"/>
            <w:right w:val="none" w:sz="0" w:space="0" w:color="auto"/>
          </w:divBdr>
        </w:div>
        <w:div w:id="977952131">
          <w:marLeft w:val="0"/>
          <w:marRight w:val="0"/>
          <w:marTop w:val="0"/>
          <w:marBottom w:val="0"/>
          <w:divBdr>
            <w:top w:val="none" w:sz="0" w:space="0" w:color="auto"/>
            <w:left w:val="none" w:sz="0" w:space="0" w:color="auto"/>
            <w:bottom w:val="none" w:sz="0" w:space="0" w:color="auto"/>
            <w:right w:val="none" w:sz="0" w:space="0" w:color="auto"/>
          </w:divBdr>
        </w:div>
        <w:div w:id="439421710">
          <w:marLeft w:val="0"/>
          <w:marRight w:val="0"/>
          <w:marTop w:val="0"/>
          <w:marBottom w:val="0"/>
          <w:divBdr>
            <w:top w:val="none" w:sz="0" w:space="0" w:color="auto"/>
            <w:left w:val="none" w:sz="0" w:space="0" w:color="auto"/>
            <w:bottom w:val="none" w:sz="0" w:space="0" w:color="auto"/>
            <w:right w:val="none" w:sz="0" w:space="0" w:color="auto"/>
          </w:divBdr>
        </w:div>
        <w:div w:id="653724549">
          <w:marLeft w:val="0"/>
          <w:marRight w:val="0"/>
          <w:marTop w:val="0"/>
          <w:marBottom w:val="0"/>
          <w:divBdr>
            <w:top w:val="none" w:sz="0" w:space="0" w:color="auto"/>
            <w:left w:val="none" w:sz="0" w:space="0" w:color="auto"/>
            <w:bottom w:val="none" w:sz="0" w:space="0" w:color="auto"/>
            <w:right w:val="none" w:sz="0" w:space="0" w:color="auto"/>
          </w:divBdr>
        </w:div>
        <w:div w:id="1921866374">
          <w:marLeft w:val="0"/>
          <w:marRight w:val="0"/>
          <w:marTop w:val="0"/>
          <w:marBottom w:val="0"/>
          <w:divBdr>
            <w:top w:val="none" w:sz="0" w:space="0" w:color="auto"/>
            <w:left w:val="none" w:sz="0" w:space="0" w:color="auto"/>
            <w:bottom w:val="none" w:sz="0" w:space="0" w:color="auto"/>
            <w:right w:val="none" w:sz="0" w:space="0" w:color="auto"/>
          </w:divBdr>
        </w:div>
        <w:div w:id="2087417803">
          <w:marLeft w:val="0"/>
          <w:marRight w:val="0"/>
          <w:marTop w:val="0"/>
          <w:marBottom w:val="0"/>
          <w:divBdr>
            <w:top w:val="none" w:sz="0" w:space="0" w:color="auto"/>
            <w:left w:val="none" w:sz="0" w:space="0" w:color="auto"/>
            <w:bottom w:val="none" w:sz="0" w:space="0" w:color="auto"/>
            <w:right w:val="none" w:sz="0" w:space="0" w:color="auto"/>
          </w:divBdr>
        </w:div>
        <w:div w:id="1669676805">
          <w:marLeft w:val="0"/>
          <w:marRight w:val="0"/>
          <w:marTop w:val="0"/>
          <w:marBottom w:val="0"/>
          <w:divBdr>
            <w:top w:val="none" w:sz="0" w:space="0" w:color="auto"/>
            <w:left w:val="none" w:sz="0" w:space="0" w:color="auto"/>
            <w:bottom w:val="none" w:sz="0" w:space="0" w:color="auto"/>
            <w:right w:val="none" w:sz="0" w:space="0" w:color="auto"/>
          </w:divBdr>
        </w:div>
        <w:div w:id="1216046924">
          <w:marLeft w:val="0"/>
          <w:marRight w:val="0"/>
          <w:marTop w:val="0"/>
          <w:marBottom w:val="0"/>
          <w:divBdr>
            <w:top w:val="none" w:sz="0" w:space="0" w:color="auto"/>
            <w:left w:val="none" w:sz="0" w:space="0" w:color="auto"/>
            <w:bottom w:val="none" w:sz="0" w:space="0" w:color="auto"/>
            <w:right w:val="none" w:sz="0" w:space="0" w:color="auto"/>
          </w:divBdr>
        </w:div>
        <w:div w:id="139230997">
          <w:marLeft w:val="0"/>
          <w:marRight w:val="0"/>
          <w:marTop w:val="0"/>
          <w:marBottom w:val="0"/>
          <w:divBdr>
            <w:top w:val="none" w:sz="0" w:space="0" w:color="auto"/>
            <w:left w:val="none" w:sz="0" w:space="0" w:color="auto"/>
            <w:bottom w:val="none" w:sz="0" w:space="0" w:color="auto"/>
            <w:right w:val="none" w:sz="0" w:space="0" w:color="auto"/>
          </w:divBdr>
        </w:div>
        <w:div w:id="1934774702">
          <w:marLeft w:val="0"/>
          <w:marRight w:val="0"/>
          <w:marTop w:val="0"/>
          <w:marBottom w:val="0"/>
          <w:divBdr>
            <w:top w:val="none" w:sz="0" w:space="0" w:color="auto"/>
            <w:left w:val="none" w:sz="0" w:space="0" w:color="auto"/>
            <w:bottom w:val="none" w:sz="0" w:space="0" w:color="auto"/>
            <w:right w:val="none" w:sz="0" w:space="0" w:color="auto"/>
          </w:divBdr>
        </w:div>
        <w:div w:id="232593579">
          <w:marLeft w:val="0"/>
          <w:marRight w:val="0"/>
          <w:marTop w:val="0"/>
          <w:marBottom w:val="0"/>
          <w:divBdr>
            <w:top w:val="none" w:sz="0" w:space="0" w:color="auto"/>
            <w:left w:val="none" w:sz="0" w:space="0" w:color="auto"/>
            <w:bottom w:val="none" w:sz="0" w:space="0" w:color="auto"/>
            <w:right w:val="none" w:sz="0" w:space="0" w:color="auto"/>
          </w:divBdr>
        </w:div>
      </w:divsChild>
    </w:div>
    <w:div w:id="1986935352">
      <w:bodyDiv w:val="1"/>
      <w:marLeft w:val="0"/>
      <w:marRight w:val="0"/>
      <w:marTop w:val="0"/>
      <w:marBottom w:val="0"/>
      <w:divBdr>
        <w:top w:val="none" w:sz="0" w:space="0" w:color="auto"/>
        <w:left w:val="none" w:sz="0" w:space="0" w:color="auto"/>
        <w:bottom w:val="none" w:sz="0" w:space="0" w:color="auto"/>
        <w:right w:val="none" w:sz="0" w:space="0" w:color="auto"/>
      </w:divBdr>
    </w:div>
    <w:div w:id="1991053425">
      <w:bodyDiv w:val="1"/>
      <w:marLeft w:val="0"/>
      <w:marRight w:val="0"/>
      <w:marTop w:val="0"/>
      <w:marBottom w:val="0"/>
      <w:divBdr>
        <w:top w:val="none" w:sz="0" w:space="0" w:color="auto"/>
        <w:left w:val="none" w:sz="0" w:space="0" w:color="auto"/>
        <w:bottom w:val="none" w:sz="0" w:space="0" w:color="auto"/>
        <w:right w:val="none" w:sz="0" w:space="0" w:color="auto"/>
      </w:divBdr>
    </w:div>
    <w:div w:id="2004117179">
      <w:bodyDiv w:val="1"/>
      <w:marLeft w:val="0"/>
      <w:marRight w:val="0"/>
      <w:marTop w:val="0"/>
      <w:marBottom w:val="0"/>
      <w:divBdr>
        <w:top w:val="none" w:sz="0" w:space="0" w:color="auto"/>
        <w:left w:val="none" w:sz="0" w:space="0" w:color="auto"/>
        <w:bottom w:val="none" w:sz="0" w:space="0" w:color="auto"/>
        <w:right w:val="none" w:sz="0" w:space="0" w:color="auto"/>
      </w:divBdr>
    </w:div>
    <w:div w:id="2007661445">
      <w:bodyDiv w:val="1"/>
      <w:marLeft w:val="0"/>
      <w:marRight w:val="0"/>
      <w:marTop w:val="0"/>
      <w:marBottom w:val="0"/>
      <w:divBdr>
        <w:top w:val="none" w:sz="0" w:space="0" w:color="auto"/>
        <w:left w:val="none" w:sz="0" w:space="0" w:color="auto"/>
        <w:bottom w:val="none" w:sz="0" w:space="0" w:color="auto"/>
        <w:right w:val="none" w:sz="0" w:space="0" w:color="auto"/>
      </w:divBdr>
    </w:div>
    <w:div w:id="2008316841">
      <w:bodyDiv w:val="1"/>
      <w:marLeft w:val="0"/>
      <w:marRight w:val="0"/>
      <w:marTop w:val="0"/>
      <w:marBottom w:val="0"/>
      <w:divBdr>
        <w:top w:val="none" w:sz="0" w:space="0" w:color="auto"/>
        <w:left w:val="none" w:sz="0" w:space="0" w:color="auto"/>
        <w:bottom w:val="none" w:sz="0" w:space="0" w:color="auto"/>
        <w:right w:val="none" w:sz="0" w:space="0" w:color="auto"/>
      </w:divBdr>
    </w:div>
    <w:div w:id="2044557495">
      <w:bodyDiv w:val="1"/>
      <w:marLeft w:val="0"/>
      <w:marRight w:val="0"/>
      <w:marTop w:val="0"/>
      <w:marBottom w:val="0"/>
      <w:divBdr>
        <w:top w:val="none" w:sz="0" w:space="0" w:color="auto"/>
        <w:left w:val="none" w:sz="0" w:space="0" w:color="auto"/>
        <w:bottom w:val="none" w:sz="0" w:space="0" w:color="auto"/>
        <w:right w:val="none" w:sz="0" w:space="0" w:color="auto"/>
      </w:divBdr>
    </w:div>
    <w:div w:id="2073192891">
      <w:bodyDiv w:val="1"/>
      <w:marLeft w:val="0"/>
      <w:marRight w:val="0"/>
      <w:marTop w:val="0"/>
      <w:marBottom w:val="0"/>
      <w:divBdr>
        <w:top w:val="none" w:sz="0" w:space="0" w:color="auto"/>
        <w:left w:val="none" w:sz="0" w:space="0" w:color="auto"/>
        <w:bottom w:val="none" w:sz="0" w:space="0" w:color="auto"/>
        <w:right w:val="none" w:sz="0" w:space="0" w:color="auto"/>
      </w:divBdr>
    </w:div>
    <w:div w:id="2080446363">
      <w:bodyDiv w:val="1"/>
      <w:marLeft w:val="0"/>
      <w:marRight w:val="0"/>
      <w:marTop w:val="0"/>
      <w:marBottom w:val="0"/>
      <w:divBdr>
        <w:top w:val="none" w:sz="0" w:space="0" w:color="auto"/>
        <w:left w:val="none" w:sz="0" w:space="0" w:color="auto"/>
        <w:bottom w:val="none" w:sz="0" w:space="0" w:color="auto"/>
        <w:right w:val="none" w:sz="0" w:space="0" w:color="auto"/>
      </w:divBdr>
    </w:div>
    <w:div w:id="2083790080">
      <w:bodyDiv w:val="1"/>
      <w:marLeft w:val="0"/>
      <w:marRight w:val="0"/>
      <w:marTop w:val="0"/>
      <w:marBottom w:val="0"/>
      <w:divBdr>
        <w:top w:val="none" w:sz="0" w:space="0" w:color="auto"/>
        <w:left w:val="none" w:sz="0" w:space="0" w:color="auto"/>
        <w:bottom w:val="none" w:sz="0" w:space="0" w:color="auto"/>
        <w:right w:val="none" w:sz="0" w:space="0" w:color="auto"/>
      </w:divBdr>
    </w:div>
    <w:div w:id="2084601392">
      <w:bodyDiv w:val="1"/>
      <w:marLeft w:val="0"/>
      <w:marRight w:val="0"/>
      <w:marTop w:val="0"/>
      <w:marBottom w:val="0"/>
      <w:divBdr>
        <w:top w:val="none" w:sz="0" w:space="0" w:color="auto"/>
        <w:left w:val="none" w:sz="0" w:space="0" w:color="auto"/>
        <w:bottom w:val="none" w:sz="0" w:space="0" w:color="auto"/>
        <w:right w:val="none" w:sz="0" w:space="0" w:color="auto"/>
      </w:divBdr>
    </w:div>
    <w:div w:id="2116705120">
      <w:bodyDiv w:val="1"/>
      <w:marLeft w:val="0"/>
      <w:marRight w:val="0"/>
      <w:marTop w:val="0"/>
      <w:marBottom w:val="0"/>
      <w:divBdr>
        <w:top w:val="none" w:sz="0" w:space="0" w:color="auto"/>
        <w:left w:val="none" w:sz="0" w:space="0" w:color="auto"/>
        <w:bottom w:val="none" w:sz="0" w:space="0" w:color="auto"/>
        <w:right w:val="none" w:sz="0" w:space="0" w:color="auto"/>
      </w:divBdr>
    </w:div>
    <w:div w:id="2119640191">
      <w:bodyDiv w:val="1"/>
      <w:marLeft w:val="0"/>
      <w:marRight w:val="0"/>
      <w:marTop w:val="0"/>
      <w:marBottom w:val="0"/>
      <w:divBdr>
        <w:top w:val="none" w:sz="0" w:space="0" w:color="auto"/>
        <w:left w:val="none" w:sz="0" w:space="0" w:color="auto"/>
        <w:bottom w:val="none" w:sz="0" w:space="0" w:color="auto"/>
        <w:right w:val="none" w:sz="0" w:space="0" w:color="auto"/>
      </w:divBdr>
    </w:div>
    <w:div w:id="2135324065">
      <w:bodyDiv w:val="1"/>
      <w:marLeft w:val="0"/>
      <w:marRight w:val="0"/>
      <w:marTop w:val="0"/>
      <w:marBottom w:val="0"/>
      <w:divBdr>
        <w:top w:val="none" w:sz="0" w:space="0" w:color="auto"/>
        <w:left w:val="none" w:sz="0" w:space="0" w:color="auto"/>
        <w:bottom w:val="none" w:sz="0" w:space="0" w:color="auto"/>
        <w:right w:val="none" w:sz="0" w:space="0" w:color="auto"/>
      </w:divBdr>
    </w:div>
    <w:div w:id="2135556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4.emf"/><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package" Target="embeddings/Microsoft_Visio___2.vsdx"/><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__1.vsdx"/><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gif"/><Relationship Id="rId18" Type="http://schemas.openxmlformats.org/officeDocument/2006/relationships/image" Target="media/image5.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3A609-C48C-4D55-9612-4BA3F4AD3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68</Pages>
  <Words>15801</Words>
  <Characters>20543</Characters>
  <Application>Microsoft Office Word</Application>
  <DocSecurity>0</DocSecurity>
  <Lines>1027</Lines>
  <Paragraphs>567</Paragraphs>
  <ScaleCrop>false</ScaleCrop>
  <Company>Microsoft</Company>
  <LinksUpToDate>false</LinksUpToDate>
  <CharactersWithSpaces>35777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chenbin</dc:creator>
  <cp:keywords/>
  <dc:description/>
  <cp:lastModifiedBy>chenbin</cp:lastModifiedBy>
  <cp:revision>1070</cp:revision>
  <dcterms:created xsi:type="dcterms:W3CDTF">2016-05-22T14:59:00Z</dcterms:created>
  <dcterms:modified xsi:type="dcterms:W3CDTF">2016-05-31T15:08:00Z</dcterms:modified>
</cp:coreProperties>
</file>